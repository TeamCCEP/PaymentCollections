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17617607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75978FF1" w:rsidR="00885CFB" w:rsidRPr="00B0630E" w:rsidRDefault="002F1D71">
      <w:pPr>
        <w:pStyle w:val="TOCHeading"/>
        <w:rPr>
          <w:rFonts w:cs="CiscoSansTT"/>
        </w:rPr>
      </w:pPr>
      <w:r w:rsidRPr="00B0630E">
        <w:rPr>
          <w:rFonts w:cs="CiscoSansTT"/>
        </w:rPr>
        <w:t>Payment Collection</w:t>
      </w:r>
      <w:r w:rsidR="00E82E21">
        <w:rPr>
          <w:rFonts w:cs="CiscoSansTT"/>
        </w:rPr>
        <w:t xml:space="preserve"> / Quick SMS</w:t>
      </w:r>
      <w:r w:rsidRPr="00B0630E">
        <w:rPr>
          <w:rFonts w:cs="CiscoSansTT"/>
        </w:rPr>
        <w:t xml:space="preserve"> Solution</w:t>
      </w:r>
    </w:p>
    <w:p w14:paraId="3971F89B" w14:textId="3141BAA7" w:rsidR="00885CFB" w:rsidRPr="00B0630E" w:rsidRDefault="00885CFB" w:rsidP="00885CFB">
      <w:pPr>
        <w:rPr>
          <w:rFonts w:cs="CiscoSansTT"/>
          <w:lang w:val="en-US"/>
        </w:rPr>
      </w:pPr>
      <w:r w:rsidRPr="00B0630E">
        <w:rPr>
          <w:rFonts w:cs="CiscoSansTT"/>
          <w:lang w:val="en-US"/>
        </w:rPr>
        <w:t>Carl Newton - Solutions Architect</w:t>
      </w:r>
      <w:r w:rsidR="003851B4">
        <w:rPr>
          <w:rFonts w:cs="CiscoSansTT"/>
          <w:lang w:val="en-US"/>
        </w:rPr>
        <w:t xml:space="preserve"> - CCEP</w:t>
      </w:r>
    </w:p>
    <w:p w14:paraId="22AD56A2" w14:textId="0214FA73" w:rsidR="00885CFB" w:rsidRPr="00B0630E" w:rsidRDefault="00885CFB" w:rsidP="00885CFB">
      <w:pPr>
        <w:rPr>
          <w:rFonts w:cs="CiscoSansTT"/>
          <w:lang w:val="en-US"/>
        </w:rPr>
      </w:pPr>
      <w:r w:rsidRPr="00B0630E">
        <w:rPr>
          <w:rFonts w:cs="CiscoSansTT"/>
          <w:lang w:val="en-US"/>
        </w:rPr>
        <w:t>Cisco Systems</w:t>
      </w:r>
    </w:p>
    <w:p w14:paraId="08A36D03" w14:textId="736F539D" w:rsidR="00885CFB" w:rsidRPr="00B0630E" w:rsidRDefault="002F1D71" w:rsidP="00885CFB">
      <w:pPr>
        <w:rPr>
          <w:rFonts w:cs="CiscoSansTT"/>
          <w:lang w:val="en-US"/>
        </w:rPr>
      </w:pPr>
      <w:r w:rsidRPr="00B0630E">
        <w:rPr>
          <w:rFonts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ascii="CiscoSansTT" w:eastAsia="Times New Roman" w:hAnsi="CiscoSansTT"/>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7F70113C" w14:textId="5D337102" w:rsidR="009F1F2B" w:rsidRDefault="00885CFB">
          <w:pPr>
            <w:pStyle w:val="TOC1"/>
            <w:rPr>
              <w:rFonts w:asciiTheme="minorHAnsi" w:eastAsiaTheme="minorEastAsia" w:hAnsiTheme="minorHAnsi" w:cstheme="minorBidi"/>
              <w:b w:val="0"/>
              <w:bCs w:val="0"/>
              <w:noProof/>
              <w:kern w:val="2"/>
              <w:sz w:val="24"/>
              <w:szCs w:val="24"/>
              <w14:ligatures w14:val="standardContextual"/>
            </w:rPr>
          </w:pPr>
          <w:r w:rsidRPr="00B0630E">
            <w:rPr>
              <w:rFonts w:cs="CiscoSansTT"/>
            </w:rPr>
            <w:fldChar w:fldCharType="begin"/>
          </w:r>
          <w:r w:rsidRPr="00B0630E">
            <w:rPr>
              <w:rFonts w:cs="CiscoSansTT"/>
            </w:rPr>
            <w:instrText xml:space="preserve"> TOC \o "1-3" \h \z \u </w:instrText>
          </w:r>
          <w:r w:rsidRPr="00B0630E">
            <w:rPr>
              <w:rFonts w:cs="CiscoSansTT"/>
            </w:rPr>
            <w:fldChar w:fldCharType="separate"/>
          </w:r>
          <w:hyperlink w:anchor="_Toc156997481" w:history="1">
            <w:r w:rsidR="009F1F2B" w:rsidRPr="00A90641">
              <w:rPr>
                <w:rStyle w:val="Hyperlink"/>
                <w:rFonts w:cs="CiscoSansTT"/>
                <w:noProof/>
              </w:rPr>
              <w:t>Solution Goals</w:t>
            </w:r>
            <w:r w:rsidR="009F1F2B">
              <w:rPr>
                <w:noProof/>
                <w:webHidden/>
              </w:rPr>
              <w:tab/>
            </w:r>
            <w:r w:rsidR="009F1F2B">
              <w:rPr>
                <w:noProof/>
                <w:webHidden/>
              </w:rPr>
              <w:fldChar w:fldCharType="begin"/>
            </w:r>
            <w:r w:rsidR="009F1F2B">
              <w:rPr>
                <w:noProof/>
                <w:webHidden/>
              </w:rPr>
              <w:instrText xml:space="preserve"> PAGEREF _Toc156997481 \h </w:instrText>
            </w:r>
            <w:r w:rsidR="009F1F2B">
              <w:rPr>
                <w:noProof/>
                <w:webHidden/>
              </w:rPr>
            </w:r>
            <w:r w:rsidR="009F1F2B">
              <w:rPr>
                <w:noProof/>
                <w:webHidden/>
              </w:rPr>
              <w:fldChar w:fldCharType="separate"/>
            </w:r>
            <w:r w:rsidR="009F1F2B">
              <w:rPr>
                <w:noProof/>
                <w:webHidden/>
              </w:rPr>
              <w:t>2</w:t>
            </w:r>
            <w:r w:rsidR="009F1F2B">
              <w:rPr>
                <w:noProof/>
                <w:webHidden/>
              </w:rPr>
              <w:fldChar w:fldCharType="end"/>
            </w:r>
          </w:hyperlink>
        </w:p>
        <w:p w14:paraId="095229F4" w14:textId="6567B049"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2" w:history="1">
            <w:r w:rsidR="009F1F2B" w:rsidRPr="00A90641">
              <w:rPr>
                <w:rStyle w:val="Hyperlink"/>
                <w:rFonts w:cs="CiscoSansTT"/>
                <w:noProof/>
              </w:rPr>
              <w:t>Reduce Agent &amp; Supervisor Effort</w:t>
            </w:r>
            <w:r w:rsidR="009F1F2B">
              <w:rPr>
                <w:noProof/>
                <w:webHidden/>
              </w:rPr>
              <w:tab/>
            </w:r>
            <w:r w:rsidR="009F1F2B">
              <w:rPr>
                <w:noProof/>
                <w:webHidden/>
              </w:rPr>
              <w:fldChar w:fldCharType="begin"/>
            </w:r>
            <w:r w:rsidR="009F1F2B">
              <w:rPr>
                <w:noProof/>
                <w:webHidden/>
              </w:rPr>
              <w:instrText xml:space="preserve"> PAGEREF _Toc156997482 \h </w:instrText>
            </w:r>
            <w:r w:rsidR="009F1F2B">
              <w:rPr>
                <w:noProof/>
                <w:webHidden/>
              </w:rPr>
            </w:r>
            <w:r w:rsidR="009F1F2B">
              <w:rPr>
                <w:noProof/>
                <w:webHidden/>
              </w:rPr>
              <w:fldChar w:fldCharType="separate"/>
            </w:r>
            <w:r w:rsidR="009F1F2B">
              <w:rPr>
                <w:noProof/>
                <w:webHidden/>
              </w:rPr>
              <w:t>3</w:t>
            </w:r>
            <w:r w:rsidR="009F1F2B">
              <w:rPr>
                <w:noProof/>
                <w:webHidden/>
              </w:rPr>
              <w:fldChar w:fldCharType="end"/>
            </w:r>
          </w:hyperlink>
        </w:p>
        <w:p w14:paraId="3020328F" w14:textId="07F9ADE6"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3" w:history="1">
            <w:r w:rsidR="009F1F2B" w:rsidRPr="00A90641">
              <w:rPr>
                <w:rStyle w:val="Hyperlink"/>
                <w:rFonts w:cs="CiscoSansTT"/>
                <w:noProof/>
              </w:rPr>
              <w:t>Increase Customer Satisfaction Levels</w:t>
            </w:r>
            <w:r w:rsidR="009F1F2B">
              <w:rPr>
                <w:noProof/>
                <w:webHidden/>
              </w:rPr>
              <w:tab/>
            </w:r>
            <w:r w:rsidR="009F1F2B">
              <w:rPr>
                <w:noProof/>
                <w:webHidden/>
              </w:rPr>
              <w:fldChar w:fldCharType="begin"/>
            </w:r>
            <w:r w:rsidR="009F1F2B">
              <w:rPr>
                <w:noProof/>
                <w:webHidden/>
              </w:rPr>
              <w:instrText xml:space="preserve"> PAGEREF _Toc156997483 \h </w:instrText>
            </w:r>
            <w:r w:rsidR="009F1F2B">
              <w:rPr>
                <w:noProof/>
                <w:webHidden/>
              </w:rPr>
            </w:r>
            <w:r w:rsidR="009F1F2B">
              <w:rPr>
                <w:noProof/>
                <w:webHidden/>
              </w:rPr>
              <w:fldChar w:fldCharType="separate"/>
            </w:r>
            <w:r w:rsidR="009F1F2B">
              <w:rPr>
                <w:noProof/>
                <w:webHidden/>
              </w:rPr>
              <w:t>3</w:t>
            </w:r>
            <w:r w:rsidR="009F1F2B">
              <w:rPr>
                <w:noProof/>
                <w:webHidden/>
              </w:rPr>
              <w:fldChar w:fldCharType="end"/>
            </w:r>
          </w:hyperlink>
        </w:p>
        <w:p w14:paraId="5E406546" w14:textId="396007EE"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4" w:history="1">
            <w:r w:rsidR="009F1F2B" w:rsidRPr="00A90641">
              <w:rPr>
                <w:rStyle w:val="Hyperlink"/>
                <w:rFonts w:cs="CiscoSansTT"/>
                <w:noProof/>
              </w:rPr>
              <w:t>Create Data To Drive Outbound Campaigns</w:t>
            </w:r>
            <w:r w:rsidR="009F1F2B">
              <w:rPr>
                <w:noProof/>
                <w:webHidden/>
              </w:rPr>
              <w:tab/>
            </w:r>
            <w:r w:rsidR="009F1F2B">
              <w:rPr>
                <w:noProof/>
                <w:webHidden/>
              </w:rPr>
              <w:fldChar w:fldCharType="begin"/>
            </w:r>
            <w:r w:rsidR="009F1F2B">
              <w:rPr>
                <w:noProof/>
                <w:webHidden/>
              </w:rPr>
              <w:instrText xml:space="preserve"> PAGEREF _Toc156997484 \h </w:instrText>
            </w:r>
            <w:r w:rsidR="009F1F2B">
              <w:rPr>
                <w:noProof/>
                <w:webHidden/>
              </w:rPr>
            </w:r>
            <w:r w:rsidR="009F1F2B">
              <w:rPr>
                <w:noProof/>
                <w:webHidden/>
              </w:rPr>
              <w:fldChar w:fldCharType="separate"/>
            </w:r>
            <w:r w:rsidR="009F1F2B">
              <w:rPr>
                <w:noProof/>
                <w:webHidden/>
              </w:rPr>
              <w:t>4</w:t>
            </w:r>
            <w:r w:rsidR="009F1F2B">
              <w:rPr>
                <w:noProof/>
                <w:webHidden/>
              </w:rPr>
              <w:fldChar w:fldCharType="end"/>
            </w:r>
          </w:hyperlink>
        </w:p>
        <w:p w14:paraId="677A19A6" w14:textId="3C1CE830"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5" w:history="1">
            <w:r w:rsidR="009F1F2B" w:rsidRPr="00A90641">
              <w:rPr>
                <w:rStyle w:val="Hyperlink"/>
                <w:rFonts w:cs="CiscoSansTT"/>
                <w:noProof/>
              </w:rPr>
              <w:t>JDS Event Injection</w:t>
            </w:r>
            <w:r w:rsidR="009F1F2B">
              <w:rPr>
                <w:noProof/>
                <w:webHidden/>
              </w:rPr>
              <w:tab/>
            </w:r>
            <w:r w:rsidR="009F1F2B">
              <w:rPr>
                <w:noProof/>
                <w:webHidden/>
              </w:rPr>
              <w:fldChar w:fldCharType="begin"/>
            </w:r>
            <w:r w:rsidR="009F1F2B">
              <w:rPr>
                <w:noProof/>
                <w:webHidden/>
              </w:rPr>
              <w:instrText xml:space="preserve"> PAGEREF _Toc156997485 \h </w:instrText>
            </w:r>
            <w:r w:rsidR="009F1F2B">
              <w:rPr>
                <w:noProof/>
                <w:webHidden/>
              </w:rPr>
            </w:r>
            <w:r w:rsidR="009F1F2B">
              <w:rPr>
                <w:noProof/>
                <w:webHidden/>
              </w:rPr>
              <w:fldChar w:fldCharType="separate"/>
            </w:r>
            <w:r w:rsidR="009F1F2B">
              <w:rPr>
                <w:noProof/>
                <w:webHidden/>
              </w:rPr>
              <w:t>4</w:t>
            </w:r>
            <w:r w:rsidR="009F1F2B">
              <w:rPr>
                <w:noProof/>
                <w:webHidden/>
              </w:rPr>
              <w:fldChar w:fldCharType="end"/>
            </w:r>
          </w:hyperlink>
        </w:p>
        <w:p w14:paraId="5236F2BC" w14:textId="7E7A7FDD"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86" w:history="1">
            <w:r w:rsidR="009F1F2B" w:rsidRPr="00A90641">
              <w:rPr>
                <w:rStyle w:val="Hyperlink"/>
                <w:rFonts w:cs="CiscoSansTT"/>
                <w:noProof/>
              </w:rPr>
              <w:t>Pre-Requisites</w:t>
            </w:r>
            <w:r w:rsidR="009F1F2B">
              <w:rPr>
                <w:noProof/>
                <w:webHidden/>
              </w:rPr>
              <w:tab/>
            </w:r>
            <w:r w:rsidR="009F1F2B">
              <w:rPr>
                <w:noProof/>
                <w:webHidden/>
              </w:rPr>
              <w:fldChar w:fldCharType="begin"/>
            </w:r>
            <w:r w:rsidR="009F1F2B">
              <w:rPr>
                <w:noProof/>
                <w:webHidden/>
              </w:rPr>
              <w:instrText xml:space="preserve"> PAGEREF _Toc156997486 \h </w:instrText>
            </w:r>
            <w:r w:rsidR="009F1F2B">
              <w:rPr>
                <w:noProof/>
                <w:webHidden/>
              </w:rPr>
            </w:r>
            <w:r w:rsidR="009F1F2B">
              <w:rPr>
                <w:noProof/>
                <w:webHidden/>
              </w:rPr>
              <w:fldChar w:fldCharType="separate"/>
            </w:r>
            <w:r w:rsidR="009F1F2B">
              <w:rPr>
                <w:noProof/>
                <w:webHidden/>
              </w:rPr>
              <w:t>5</w:t>
            </w:r>
            <w:r w:rsidR="009F1F2B">
              <w:rPr>
                <w:noProof/>
                <w:webHidden/>
              </w:rPr>
              <w:fldChar w:fldCharType="end"/>
            </w:r>
          </w:hyperlink>
        </w:p>
        <w:p w14:paraId="210AF2B0" w14:textId="289AA63A"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87" w:history="1">
            <w:r w:rsidR="009F1F2B" w:rsidRPr="00A90641">
              <w:rPr>
                <w:rStyle w:val="Hyperlink"/>
                <w:rFonts w:cs="CiscoSansTT"/>
                <w:noProof/>
              </w:rPr>
              <w:t>Implementation</w:t>
            </w:r>
            <w:r w:rsidR="009F1F2B">
              <w:rPr>
                <w:noProof/>
                <w:webHidden/>
              </w:rPr>
              <w:tab/>
            </w:r>
            <w:r w:rsidR="009F1F2B">
              <w:rPr>
                <w:noProof/>
                <w:webHidden/>
              </w:rPr>
              <w:fldChar w:fldCharType="begin"/>
            </w:r>
            <w:r w:rsidR="009F1F2B">
              <w:rPr>
                <w:noProof/>
                <w:webHidden/>
              </w:rPr>
              <w:instrText xml:space="preserve"> PAGEREF _Toc156997487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3C0CFBFD" w14:textId="4E4AF5C8"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8" w:history="1">
            <w:r w:rsidR="009F1F2B" w:rsidRPr="00A90641">
              <w:rPr>
                <w:rStyle w:val="Hyperlink"/>
                <w:rFonts w:cs="CiscoSansTT"/>
                <w:noProof/>
              </w:rPr>
              <w:t>Required Info</w:t>
            </w:r>
            <w:r w:rsidR="009F1F2B">
              <w:rPr>
                <w:noProof/>
                <w:webHidden/>
              </w:rPr>
              <w:tab/>
            </w:r>
            <w:r w:rsidR="009F1F2B">
              <w:rPr>
                <w:noProof/>
                <w:webHidden/>
              </w:rPr>
              <w:fldChar w:fldCharType="begin"/>
            </w:r>
            <w:r w:rsidR="009F1F2B">
              <w:rPr>
                <w:noProof/>
                <w:webHidden/>
              </w:rPr>
              <w:instrText xml:space="preserve"> PAGEREF _Toc156997488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592BFFA3" w14:textId="00E77263"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9" w:history="1">
            <w:r w:rsidR="009F1F2B" w:rsidRPr="00A90641">
              <w:rPr>
                <w:rStyle w:val="Hyperlink"/>
                <w:rFonts w:cs="CiscoSansTT"/>
                <w:noProof/>
              </w:rPr>
              <w:t>Create OAuth Integration</w:t>
            </w:r>
            <w:r w:rsidR="009F1F2B">
              <w:rPr>
                <w:noProof/>
                <w:webHidden/>
              </w:rPr>
              <w:tab/>
            </w:r>
            <w:r w:rsidR="009F1F2B">
              <w:rPr>
                <w:noProof/>
                <w:webHidden/>
              </w:rPr>
              <w:fldChar w:fldCharType="begin"/>
            </w:r>
            <w:r w:rsidR="009F1F2B">
              <w:rPr>
                <w:noProof/>
                <w:webHidden/>
              </w:rPr>
              <w:instrText xml:space="preserve"> PAGEREF _Toc156997489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07FAEB2E" w14:textId="201E3701"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0" w:history="1">
            <w:r w:rsidR="009F1F2B" w:rsidRPr="00A90641">
              <w:rPr>
                <w:rStyle w:val="Hyperlink"/>
                <w:rFonts w:cs="CiscoSansTT"/>
                <w:noProof/>
              </w:rPr>
              <w:t>Install &amp; Configure Postman Collection</w:t>
            </w:r>
            <w:r w:rsidR="009F1F2B">
              <w:rPr>
                <w:noProof/>
                <w:webHidden/>
              </w:rPr>
              <w:tab/>
            </w:r>
            <w:r w:rsidR="009F1F2B">
              <w:rPr>
                <w:noProof/>
                <w:webHidden/>
              </w:rPr>
              <w:fldChar w:fldCharType="begin"/>
            </w:r>
            <w:r w:rsidR="009F1F2B">
              <w:rPr>
                <w:noProof/>
                <w:webHidden/>
              </w:rPr>
              <w:instrText xml:space="preserve"> PAGEREF _Toc156997490 \h </w:instrText>
            </w:r>
            <w:r w:rsidR="009F1F2B">
              <w:rPr>
                <w:noProof/>
                <w:webHidden/>
              </w:rPr>
            </w:r>
            <w:r w:rsidR="009F1F2B">
              <w:rPr>
                <w:noProof/>
                <w:webHidden/>
              </w:rPr>
              <w:fldChar w:fldCharType="separate"/>
            </w:r>
            <w:r w:rsidR="009F1F2B">
              <w:rPr>
                <w:noProof/>
                <w:webHidden/>
              </w:rPr>
              <w:t>7</w:t>
            </w:r>
            <w:r w:rsidR="009F1F2B">
              <w:rPr>
                <w:noProof/>
                <w:webHidden/>
              </w:rPr>
              <w:fldChar w:fldCharType="end"/>
            </w:r>
          </w:hyperlink>
        </w:p>
        <w:p w14:paraId="401D0AD1" w14:textId="252D4B09"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1" w:history="1">
            <w:r w:rsidR="009F1F2B" w:rsidRPr="00A90641">
              <w:rPr>
                <w:rStyle w:val="Hyperlink"/>
                <w:rFonts w:cs="CiscoSansTT"/>
                <w:noProof/>
              </w:rPr>
              <w:t>Create MockAPI DB</w:t>
            </w:r>
            <w:r w:rsidR="009F1F2B">
              <w:rPr>
                <w:noProof/>
                <w:webHidden/>
              </w:rPr>
              <w:tab/>
            </w:r>
            <w:r w:rsidR="009F1F2B">
              <w:rPr>
                <w:noProof/>
                <w:webHidden/>
              </w:rPr>
              <w:fldChar w:fldCharType="begin"/>
            </w:r>
            <w:r w:rsidR="009F1F2B">
              <w:rPr>
                <w:noProof/>
                <w:webHidden/>
              </w:rPr>
              <w:instrText xml:space="preserve"> PAGEREF _Toc156997491 \h </w:instrText>
            </w:r>
            <w:r w:rsidR="009F1F2B">
              <w:rPr>
                <w:noProof/>
                <w:webHidden/>
              </w:rPr>
            </w:r>
            <w:r w:rsidR="009F1F2B">
              <w:rPr>
                <w:noProof/>
                <w:webHidden/>
              </w:rPr>
              <w:fldChar w:fldCharType="separate"/>
            </w:r>
            <w:r w:rsidR="009F1F2B">
              <w:rPr>
                <w:noProof/>
                <w:webHidden/>
              </w:rPr>
              <w:t>9</w:t>
            </w:r>
            <w:r w:rsidR="009F1F2B">
              <w:rPr>
                <w:noProof/>
                <w:webHidden/>
              </w:rPr>
              <w:fldChar w:fldCharType="end"/>
            </w:r>
          </w:hyperlink>
        </w:p>
        <w:p w14:paraId="3534DC3A" w14:textId="4118A386"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2" w:history="1">
            <w:r w:rsidR="009F1F2B" w:rsidRPr="00A90641">
              <w:rPr>
                <w:rStyle w:val="Hyperlink"/>
                <w:rFonts w:cs="CiscoSansTT"/>
                <w:noProof/>
              </w:rPr>
              <w:t>Modify Agent Desktop Layout</w:t>
            </w:r>
            <w:r w:rsidR="009F1F2B">
              <w:rPr>
                <w:noProof/>
                <w:webHidden/>
              </w:rPr>
              <w:tab/>
            </w:r>
            <w:r w:rsidR="009F1F2B">
              <w:rPr>
                <w:noProof/>
                <w:webHidden/>
              </w:rPr>
              <w:fldChar w:fldCharType="begin"/>
            </w:r>
            <w:r w:rsidR="009F1F2B">
              <w:rPr>
                <w:noProof/>
                <w:webHidden/>
              </w:rPr>
              <w:instrText xml:space="preserve"> PAGEREF _Toc156997492 \h </w:instrText>
            </w:r>
            <w:r w:rsidR="009F1F2B">
              <w:rPr>
                <w:noProof/>
                <w:webHidden/>
              </w:rPr>
            </w:r>
            <w:r w:rsidR="009F1F2B">
              <w:rPr>
                <w:noProof/>
                <w:webHidden/>
              </w:rPr>
              <w:fldChar w:fldCharType="separate"/>
            </w:r>
            <w:r w:rsidR="009F1F2B">
              <w:rPr>
                <w:noProof/>
                <w:webHidden/>
              </w:rPr>
              <w:t>11</w:t>
            </w:r>
            <w:r w:rsidR="009F1F2B">
              <w:rPr>
                <w:noProof/>
                <w:webHidden/>
              </w:rPr>
              <w:fldChar w:fldCharType="end"/>
            </w:r>
          </w:hyperlink>
        </w:p>
        <w:p w14:paraId="47F170EA" w14:textId="21EEC39D"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3" w:history="1">
            <w:r w:rsidR="009F1F2B" w:rsidRPr="00A90641">
              <w:rPr>
                <w:rStyle w:val="Hyperlink"/>
                <w:rFonts w:cs="CiscoSansTT"/>
                <w:noProof/>
              </w:rPr>
              <w:t>Create Flows In Webex</w:t>
            </w:r>
            <w:r w:rsidR="009F1F2B">
              <w:rPr>
                <w:noProof/>
                <w:webHidden/>
              </w:rPr>
              <w:tab/>
            </w:r>
            <w:r w:rsidR="009F1F2B">
              <w:rPr>
                <w:noProof/>
                <w:webHidden/>
              </w:rPr>
              <w:fldChar w:fldCharType="begin"/>
            </w:r>
            <w:r w:rsidR="009F1F2B">
              <w:rPr>
                <w:noProof/>
                <w:webHidden/>
              </w:rPr>
              <w:instrText xml:space="preserve"> PAGEREF _Toc156997493 \h </w:instrText>
            </w:r>
            <w:r w:rsidR="009F1F2B">
              <w:rPr>
                <w:noProof/>
                <w:webHidden/>
              </w:rPr>
            </w:r>
            <w:r w:rsidR="009F1F2B">
              <w:rPr>
                <w:noProof/>
                <w:webHidden/>
              </w:rPr>
              <w:fldChar w:fldCharType="separate"/>
            </w:r>
            <w:r w:rsidR="009F1F2B">
              <w:rPr>
                <w:noProof/>
                <w:webHidden/>
              </w:rPr>
              <w:t>13</w:t>
            </w:r>
            <w:r w:rsidR="009F1F2B">
              <w:rPr>
                <w:noProof/>
                <w:webHidden/>
              </w:rPr>
              <w:fldChar w:fldCharType="end"/>
            </w:r>
          </w:hyperlink>
        </w:p>
        <w:p w14:paraId="1485A4AA" w14:textId="1DE4803F"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4" w:history="1">
            <w:r w:rsidR="009F1F2B" w:rsidRPr="00A90641">
              <w:rPr>
                <w:rStyle w:val="Hyperlink"/>
                <w:rFonts w:cs="CiscoSansTT"/>
                <w:noProof/>
              </w:rPr>
              <w:t>Payment Due Workflow</w:t>
            </w:r>
            <w:r w:rsidR="009F1F2B">
              <w:rPr>
                <w:noProof/>
                <w:webHidden/>
              </w:rPr>
              <w:tab/>
            </w:r>
            <w:r w:rsidR="009F1F2B">
              <w:rPr>
                <w:noProof/>
                <w:webHidden/>
              </w:rPr>
              <w:fldChar w:fldCharType="begin"/>
            </w:r>
            <w:r w:rsidR="009F1F2B">
              <w:rPr>
                <w:noProof/>
                <w:webHidden/>
              </w:rPr>
              <w:instrText xml:space="preserve"> PAGEREF _Toc156997494 \h </w:instrText>
            </w:r>
            <w:r w:rsidR="009F1F2B">
              <w:rPr>
                <w:noProof/>
                <w:webHidden/>
              </w:rPr>
            </w:r>
            <w:r w:rsidR="009F1F2B">
              <w:rPr>
                <w:noProof/>
                <w:webHidden/>
              </w:rPr>
              <w:fldChar w:fldCharType="separate"/>
            </w:r>
            <w:r w:rsidR="009F1F2B">
              <w:rPr>
                <w:noProof/>
                <w:webHidden/>
              </w:rPr>
              <w:t>13</w:t>
            </w:r>
            <w:r w:rsidR="009F1F2B">
              <w:rPr>
                <w:noProof/>
                <w:webHidden/>
              </w:rPr>
              <w:fldChar w:fldCharType="end"/>
            </w:r>
          </w:hyperlink>
        </w:p>
        <w:p w14:paraId="660AD78F" w14:textId="3D795C6F"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5" w:history="1">
            <w:r w:rsidR="009F1F2B" w:rsidRPr="00A90641">
              <w:rPr>
                <w:rStyle w:val="Hyperlink"/>
                <w:rFonts w:cs="CiscoSansTT"/>
                <w:noProof/>
              </w:rPr>
              <w:t>Test ‘Payment Due’ Flow</w:t>
            </w:r>
            <w:r w:rsidR="009F1F2B">
              <w:rPr>
                <w:noProof/>
                <w:webHidden/>
              </w:rPr>
              <w:tab/>
            </w:r>
            <w:r w:rsidR="009F1F2B">
              <w:rPr>
                <w:noProof/>
                <w:webHidden/>
              </w:rPr>
              <w:fldChar w:fldCharType="begin"/>
            </w:r>
            <w:r w:rsidR="009F1F2B">
              <w:rPr>
                <w:noProof/>
                <w:webHidden/>
              </w:rPr>
              <w:instrText xml:space="preserve"> PAGEREF _Toc156997495 \h </w:instrText>
            </w:r>
            <w:r w:rsidR="009F1F2B">
              <w:rPr>
                <w:noProof/>
                <w:webHidden/>
              </w:rPr>
            </w:r>
            <w:r w:rsidR="009F1F2B">
              <w:rPr>
                <w:noProof/>
                <w:webHidden/>
              </w:rPr>
              <w:fldChar w:fldCharType="separate"/>
            </w:r>
            <w:r w:rsidR="009F1F2B">
              <w:rPr>
                <w:noProof/>
                <w:webHidden/>
              </w:rPr>
              <w:t>17</w:t>
            </w:r>
            <w:r w:rsidR="009F1F2B">
              <w:rPr>
                <w:noProof/>
                <w:webHidden/>
              </w:rPr>
              <w:fldChar w:fldCharType="end"/>
            </w:r>
          </w:hyperlink>
        </w:p>
        <w:p w14:paraId="48FC85EE" w14:textId="0BC1AA8A"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6" w:history="1">
            <w:r w:rsidR="009F1F2B" w:rsidRPr="00A90641">
              <w:rPr>
                <w:rStyle w:val="Hyperlink"/>
                <w:rFonts w:cs="CiscoSansTT"/>
                <w:noProof/>
              </w:rPr>
              <w:t>Payment Confirmed Workflow</w:t>
            </w:r>
            <w:r w:rsidR="009F1F2B">
              <w:rPr>
                <w:noProof/>
                <w:webHidden/>
              </w:rPr>
              <w:tab/>
            </w:r>
            <w:r w:rsidR="009F1F2B">
              <w:rPr>
                <w:noProof/>
                <w:webHidden/>
              </w:rPr>
              <w:fldChar w:fldCharType="begin"/>
            </w:r>
            <w:r w:rsidR="009F1F2B">
              <w:rPr>
                <w:noProof/>
                <w:webHidden/>
              </w:rPr>
              <w:instrText xml:space="preserve"> PAGEREF _Toc156997496 \h </w:instrText>
            </w:r>
            <w:r w:rsidR="009F1F2B">
              <w:rPr>
                <w:noProof/>
                <w:webHidden/>
              </w:rPr>
            </w:r>
            <w:r w:rsidR="009F1F2B">
              <w:rPr>
                <w:noProof/>
                <w:webHidden/>
              </w:rPr>
              <w:fldChar w:fldCharType="separate"/>
            </w:r>
            <w:r w:rsidR="009F1F2B">
              <w:rPr>
                <w:noProof/>
                <w:webHidden/>
              </w:rPr>
              <w:t>20</w:t>
            </w:r>
            <w:r w:rsidR="009F1F2B">
              <w:rPr>
                <w:noProof/>
                <w:webHidden/>
              </w:rPr>
              <w:fldChar w:fldCharType="end"/>
            </w:r>
          </w:hyperlink>
        </w:p>
        <w:p w14:paraId="1AAAD467" w14:textId="5CAB2630"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7" w:history="1">
            <w:r w:rsidR="009F1F2B" w:rsidRPr="00A90641">
              <w:rPr>
                <w:rStyle w:val="Hyperlink"/>
                <w:rFonts w:cs="CiscoSansTT"/>
                <w:noProof/>
              </w:rPr>
              <w:t>Test ‘Payment Confirmed’ Flow</w:t>
            </w:r>
            <w:r w:rsidR="009F1F2B">
              <w:rPr>
                <w:noProof/>
                <w:webHidden/>
              </w:rPr>
              <w:tab/>
            </w:r>
            <w:r w:rsidR="009F1F2B">
              <w:rPr>
                <w:noProof/>
                <w:webHidden/>
              </w:rPr>
              <w:fldChar w:fldCharType="begin"/>
            </w:r>
            <w:r w:rsidR="009F1F2B">
              <w:rPr>
                <w:noProof/>
                <w:webHidden/>
              </w:rPr>
              <w:instrText xml:space="preserve"> PAGEREF _Toc156997497 \h </w:instrText>
            </w:r>
            <w:r w:rsidR="009F1F2B">
              <w:rPr>
                <w:noProof/>
                <w:webHidden/>
              </w:rPr>
            </w:r>
            <w:r w:rsidR="009F1F2B">
              <w:rPr>
                <w:noProof/>
                <w:webHidden/>
              </w:rPr>
              <w:fldChar w:fldCharType="separate"/>
            </w:r>
            <w:r w:rsidR="009F1F2B">
              <w:rPr>
                <w:noProof/>
                <w:webHidden/>
              </w:rPr>
              <w:t>20</w:t>
            </w:r>
            <w:r w:rsidR="009F1F2B">
              <w:rPr>
                <w:noProof/>
                <w:webHidden/>
              </w:rPr>
              <w:fldChar w:fldCharType="end"/>
            </w:r>
          </w:hyperlink>
        </w:p>
        <w:p w14:paraId="26A33E33" w14:textId="1229CABB"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98" w:history="1">
            <w:r w:rsidR="009F1F2B" w:rsidRPr="00A90641">
              <w:rPr>
                <w:rStyle w:val="Hyperlink"/>
                <w:noProof/>
              </w:rPr>
              <w:t>Additional Features</w:t>
            </w:r>
            <w:r w:rsidR="009F1F2B">
              <w:rPr>
                <w:noProof/>
                <w:webHidden/>
              </w:rPr>
              <w:tab/>
            </w:r>
            <w:r w:rsidR="009F1F2B">
              <w:rPr>
                <w:noProof/>
                <w:webHidden/>
              </w:rPr>
              <w:fldChar w:fldCharType="begin"/>
            </w:r>
            <w:r w:rsidR="009F1F2B">
              <w:rPr>
                <w:noProof/>
                <w:webHidden/>
              </w:rPr>
              <w:instrText xml:space="preserve"> PAGEREF _Toc156997498 \h </w:instrText>
            </w:r>
            <w:r w:rsidR="009F1F2B">
              <w:rPr>
                <w:noProof/>
                <w:webHidden/>
              </w:rPr>
            </w:r>
            <w:r w:rsidR="009F1F2B">
              <w:rPr>
                <w:noProof/>
                <w:webHidden/>
              </w:rPr>
              <w:fldChar w:fldCharType="separate"/>
            </w:r>
            <w:r w:rsidR="009F1F2B">
              <w:rPr>
                <w:noProof/>
                <w:webHidden/>
              </w:rPr>
              <w:t>22</w:t>
            </w:r>
            <w:r w:rsidR="009F1F2B">
              <w:rPr>
                <w:noProof/>
                <w:webHidden/>
              </w:rPr>
              <w:fldChar w:fldCharType="end"/>
            </w:r>
          </w:hyperlink>
        </w:p>
        <w:p w14:paraId="5F95E8A4" w14:textId="5DE044BB"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9" w:history="1">
            <w:r w:rsidR="009F1F2B" w:rsidRPr="00A90641">
              <w:rPr>
                <w:rStyle w:val="Hyperlink"/>
                <w:noProof/>
              </w:rPr>
              <w:t>Quick SMS Message</w:t>
            </w:r>
            <w:r w:rsidR="009F1F2B">
              <w:rPr>
                <w:noProof/>
                <w:webHidden/>
              </w:rPr>
              <w:tab/>
            </w:r>
            <w:r w:rsidR="009F1F2B">
              <w:rPr>
                <w:noProof/>
                <w:webHidden/>
              </w:rPr>
              <w:fldChar w:fldCharType="begin"/>
            </w:r>
            <w:r w:rsidR="009F1F2B">
              <w:rPr>
                <w:noProof/>
                <w:webHidden/>
              </w:rPr>
              <w:instrText xml:space="preserve"> PAGEREF _Toc156997499 \h </w:instrText>
            </w:r>
            <w:r w:rsidR="009F1F2B">
              <w:rPr>
                <w:noProof/>
                <w:webHidden/>
              </w:rPr>
            </w:r>
            <w:r w:rsidR="009F1F2B">
              <w:rPr>
                <w:noProof/>
                <w:webHidden/>
              </w:rPr>
              <w:fldChar w:fldCharType="separate"/>
            </w:r>
            <w:r w:rsidR="009F1F2B">
              <w:rPr>
                <w:noProof/>
                <w:webHidden/>
              </w:rPr>
              <w:t>22</w:t>
            </w:r>
            <w:r w:rsidR="009F1F2B">
              <w:rPr>
                <w:noProof/>
                <w:webHidden/>
              </w:rPr>
              <w:fldChar w:fldCharType="end"/>
            </w:r>
          </w:hyperlink>
        </w:p>
        <w:p w14:paraId="150ACBAC" w14:textId="64789767"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0" w:history="1">
            <w:r w:rsidR="009F1F2B" w:rsidRPr="00A90641">
              <w:rPr>
                <w:rStyle w:val="Hyperlink"/>
                <w:rFonts w:cs="CiscoSansTT"/>
                <w:noProof/>
              </w:rPr>
              <w:t>Implementation</w:t>
            </w:r>
            <w:r w:rsidR="009F1F2B">
              <w:rPr>
                <w:noProof/>
                <w:webHidden/>
              </w:rPr>
              <w:tab/>
            </w:r>
            <w:r w:rsidR="009F1F2B">
              <w:rPr>
                <w:noProof/>
                <w:webHidden/>
              </w:rPr>
              <w:fldChar w:fldCharType="begin"/>
            </w:r>
            <w:r w:rsidR="009F1F2B">
              <w:rPr>
                <w:noProof/>
                <w:webHidden/>
              </w:rPr>
              <w:instrText xml:space="preserve"> PAGEREF _Toc156997500 \h </w:instrText>
            </w:r>
            <w:r w:rsidR="009F1F2B">
              <w:rPr>
                <w:noProof/>
                <w:webHidden/>
              </w:rPr>
            </w:r>
            <w:r w:rsidR="009F1F2B">
              <w:rPr>
                <w:noProof/>
                <w:webHidden/>
              </w:rPr>
              <w:fldChar w:fldCharType="separate"/>
            </w:r>
            <w:r w:rsidR="009F1F2B">
              <w:rPr>
                <w:noProof/>
                <w:webHidden/>
              </w:rPr>
              <w:t>23</w:t>
            </w:r>
            <w:r w:rsidR="009F1F2B">
              <w:rPr>
                <w:noProof/>
                <w:webHidden/>
              </w:rPr>
              <w:fldChar w:fldCharType="end"/>
            </w:r>
          </w:hyperlink>
        </w:p>
        <w:p w14:paraId="5A345522" w14:textId="7CC607F7"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1" w:history="1">
            <w:r w:rsidR="009F1F2B" w:rsidRPr="00A90641">
              <w:rPr>
                <w:rStyle w:val="Hyperlink"/>
                <w:rFonts w:cs="CiscoSansTT"/>
                <w:noProof/>
              </w:rPr>
              <w:t>Test ‘Quick SMS Message’</w:t>
            </w:r>
            <w:r w:rsidR="009F1F2B">
              <w:rPr>
                <w:noProof/>
                <w:webHidden/>
              </w:rPr>
              <w:tab/>
            </w:r>
            <w:r w:rsidR="009F1F2B">
              <w:rPr>
                <w:noProof/>
                <w:webHidden/>
              </w:rPr>
              <w:fldChar w:fldCharType="begin"/>
            </w:r>
            <w:r w:rsidR="009F1F2B">
              <w:rPr>
                <w:noProof/>
                <w:webHidden/>
              </w:rPr>
              <w:instrText xml:space="preserve"> PAGEREF _Toc156997501 \h </w:instrText>
            </w:r>
            <w:r w:rsidR="009F1F2B">
              <w:rPr>
                <w:noProof/>
                <w:webHidden/>
              </w:rPr>
            </w:r>
            <w:r w:rsidR="009F1F2B">
              <w:rPr>
                <w:noProof/>
                <w:webHidden/>
              </w:rPr>
              <w:fldChar w:fldCharType="separate"/>
            </w:r>
            <w:r w:rsidR="009F1F2B">
              <w:rPr>
                <w:noProof/>
                <w:webHidden/>
              </w:rPr>
              <w:t>25</w:t>
            </w:r>
            <w:r w:rsidR="009F1F2B">
              <w:rPr>
                <w:noProof/>
                <w:webHidden/>
              </w:rPr>
              <w:fldChar w:fldCharType="end"/>
            </w:r>
          </w:hyperlink>
        </w:p>
        <w:p w14:paraId="568CAC98" w14:textId="10E17BF8" w:rsidR="00885CFB" w:rsidRPr="00B0630E" w:rsidRDefault="00885CFB">
          <w:pPr>
            <w:rPr>
              <w:rFonts w:cs="CiscoSansTT"/>
            </w:rPr>
          </w:pPr>
          <w:r w:rsidRPr="00B0630E">
            <w:rPr>
              <w:rFonts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997481"/>
      <w:r w:rsidRPr="00B0630E">
        <w:rPr>
          <w:rFonts w:cs="CiscoSansTT"/>
        </w:rPr>
        <w:t xml:space="preserve">Solution </w:t>
      </w:r>
      <w:r w:rsidR="00375D97" w:rsidRPr="00B0630E">
        <w:rPr>
          <w:rFonts w:cs="CiscoSansTT"/>
        </w:rPr>
        <w:t>Goals</w:t>
      </w:r>
      <w:bookmarkEnd w:id="0"/>
    </w:p>
    <w:p w14:paraId="421F1126" w14:textId="6716CF6F" w:rsidR="00E768F4" w:rsidRPr="00B0630E" w:rsidRDefault="002F1D71" w:rsidP="00E768F4">
      <w:pPr>
        <w:rPr>
          <w:rFonts w:cs="CiscoSansTT"/>
        </w:rPr>
      </w:pPr>
      <w:r w:rsidRPr="00B0630E">
        <w:rPr>
          <w:rFonts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cs="CiscoSansTT"/>
        </w:rPr>
        <w:t>by the consumer</w:t>
      </w:r>
      <w:r w:rsidRPr="00B0630E">
        <w:rPr>
          <w:rFonts w:cs="CiscoSansTT"/>
        </w:rPr>
        <w:t xml:space="preserve"> who needs to pay, and high effort requirements for the Agents and </w:t>
      </w:r>
      <w:r w:rsidR="006F7E24">
        <w:rPr>
          <w:rFonts w:cs="CiscoSansTT"/>
        </w:rPr>
        <w:t>S</w:t>
      </w:r>
      <w:r w:rsidRPr="00B0630E">
        <w:rPr>
          <w:rFonts w:cs="CiscoSansTT"/>
        </w:rPr>
        <w:t>upervisors to set up and execute the campaigns.</w:t>
      </w:r>
    </w:p>
    <w:p w14:paraId="37BFF56B" w14:textId="77777777" w:rsidR="002F1D71" w:rsidRPr="00B0630E" w:rsidRDefault="002F1D71" w:rsidP="00E768F4">
      <w:pPr>
        <w:rPr>
          <w:rFonts w:cs="CiscoSansTT"/>
        </w:rPr>
      </w:pPr>
    </w:p>
    <w:p w14:paraId="073D899F" w14:textId="6044A931" w:rsidR="002F1D71" w:rsidRPr="00B0630E" w:rsidRDefault="002F1D71" w:rsidP="00E768F4">
      <w:pPr>
        <w:rPr>
          <w:rFonts w:cs="CiscoSansTT"/>
        </w:rPr>
      </w:pPr>
      <w:r w:rsidRPr="00B0630E">
        <w:rPr>
          <w:rFonts w:cs="CiscoSansTT"/>
        </w:rPr>
        <w:t>This solution has three aims:</w:t>
      </w:r>
    </w:p>
    <w:p w14:paraId="571EC5B5" w14:textId="77777777" w:rsidR="002F1D71" w:rsidRPr="00B0630E" w:rsidRDefault="002F1D71" w:rsidP="00E768F4">
      <w:pPr>
        <w:rPr>
          <w:rFonts w:cs="CiscoSansTT"/>
        </w:rPr>
      </w:pPr>
    </w:p>
    <w:p w14:paraId="00B480D8" w14:textId="0AA558A6" w:rsidR="002F1D71" w:rsidRPr="00B0630E" w:rsidRDefault="002F1D71" w:rsidP="002F1D71">
      <w:pPr>
        <w:pStyle w:val="ListParagraph"/>
        <w:numPr>
          <w:ilvl w:val="0"/>
          <w:numId w:val="1"/>
        </w:numPr>
        <w:rPr>
          <w:rFonts w:cs="CiscoSansTT"/>
        </w:rPr>
      </w:pPr>
      <w:r w:rsidRPr="00B0630E">
        <w:rPr>
          <w:rFonts w:cs="CiscoSansTT"/>
        </w:rPr>
        <w:t xml:space="preserve">Reduce Agent &amp; Supervisor effort by completely, or partially automating some of the </w:t>
      </w:r>
      <w:r w:rsidR="00A579D2" w:rsidRPr="00B0630E">
        <w:rPr>
          <w:rFonts w:cs="CiscoSansTT"/>
        </w:rPr>
        <w:t>collections.</w:t>
      </w:r>
    </w:p>
    <w:p w14:paraId="5FCA21BA" w14:textId="37C5029B" w:rsidR="002F1D71" w:rsidRPr="00B0630E" w:rsidRDefault="002F1D71" w:rsidP="002F1D71">
      <w:pPr>
        <w:pStyle w:val="ListParagraph"/>
        <w:numPr>
          <w:ilvl w:val="0"/>
          <w:numId w:val="1"/>
        </w:numPr>
        <w:rPr>
          <w:rFonts w:cs="CiscoSansTT"/>
        </w:rPr>
      </w:pPr>
      <w:r w:rsidRPr="00B0630E">
        <w:rPr>
          <w:rFonts w:cs="CiscoSansTT"/>
        </w:rPr>
        <w:t>Increase customer satisfaction levels by offering the ability to pay at a convenient time</w:t>
      </w:r>
      <w:r w:rsidR="00B26EB6">
        <w:rPr>
          <w:rFonts w:cs="CiscoSansTT"/>
        </w:rPr>
        <w:t xml:space="preserve"> for </w:t>
      </w:r>
      <w:r w:rsidR="00A579D2">
        <w:rPr>
          <w:rFonts w:cs="CiscoSansTT"/>
        </w:rPr>
        <w:t>them.</w:t>
      </w:r>
    </w:p>
    <w:p w14:paraId="4EF6D30D" w14:textId="0D74B77D" w:rsidR="002F1D71" w:rsidRPr="00B0630E" w:rsidRDefault="002F1D71" w:rsidP="002F1D71">
      <w:pPr>
        <w:pStyle w:val="ListParagraph"/>
        <w:numPr>
          <w:ilvl w:val="0"/>
          <w:numId w:val="1"/>
        </w:numPr>
        <w:rPr>
          <w:rFonts w:cs="CiscoSansTT"/>
        </w:rPr>
      </w:pPr>
      <w:r w:rsidRPr="00B0630E">
        <w:rPr>
          <w:rFonts w:cs="CiscoSansTT"/>
        </w:rPr>
        <w:t xml:space="preserve">Create data about which customers have not paid to drive later outbound calling </w:t>
      </w:r>
      <w:r w:rsidR="00A27A2E" w:rsidRPr="00B0630E">
        <w:rPr>
          <w:rFonts w:cs="CiscoSansTT"/>
        </w:rPr>
        <w:t>campaigns</w:t>
      </w:r>
      <w:r w:rsidR="00B26EB6">
        <w:rPr>
          <w:rFonts w:cs="CiscoSansTT"/>
        </w:rPr>
        <w:t xml:space="preserve"> for agents to </w:t>
      </w:r>
      <w:r w:rsidR="00A579D2">
        <w:rPr>
          <w:rFonts w:cs="CiscoSansTT"/>
        </w:rPr>
        <w:t>execute.</w:t>
      </w:r>
    </w:p>
    <w:p w14:paraId="635DFC30" w14:textId="3CC2880F" w:rsidR="00BE7DFA" w:rsidRDefault="00BE7DFA" w:rsidP="002F1D71">
      <w:pPr>
        <w:pStyle w:val="ListParagraph"/>
        <w:numPr>
          <w:ilvl w:val="0"/>
          <w:numId w:val="1"/>
        </w:numPr>
        <w:rPr>
          <w:rFonts w:cs="CiscoSansTT"/>
        </w:rPr>
      </w:pPr>
      <w:r w:rsidRPr="00B0630E">
        <w:rPr>
          <w:rFonts w:cs="CiscoSansTT"/>
        </w:rPr>
        <w:t>Inject information into the JDS history stream to assist agents in better handling customer interactions</w:t>
      </w:r>
      <w:r w:rsidR="00A579D2">
        <w:rPr>
          <w:rFonts w:cs="CiscoSansTT"/>
        </w:rPr>
        <w:t>.</w:t>
      </w:r>
      <w:r w:rsidR="00421E83">
        <w:rPr>
          <w:rFonts w:cs="CiscoSansTT"/>
        </w:rPr>
        <w:br/>
      </w:r>
    </w:p>
    <w:p w14:paraId="000D305D" w14:textId="0A7E624C" w:rsidR="00421E83" w:rsidRPr="00421E83" w:rsidRDefault="00421E83" w:rsidP="00421E83">
      <w:pPr>
        <w:rPr>
          <w:rFonts w:cs="CiscoSansTT"/>
        </w:rPr>
      </w:pPr>
      <w:r>
        <w:rPr>
          <w:rFonts w:cs="CiscoSansTT"/>
        </w:rPr>
        <w:t>The flow is described in the below flow chart</w:t>
      </w:r>
      <w:r w:rsidR="00A579D2">
        <w:rPr>
          <w:rFonts w:cs="CiscoSansTT"/>
        </w:rPr>
        <w:t>:</w:t>
      </w:r>
    </w:p>
    <w:p w14:paraId="68A42181" w14:textId="73F02B18" w:rsidR="002F1D71" w:rsidRPr="00B0630E" w:rsidRDefault="00421E83" w:rsidP="00421E83">
      <w:pPr>
        <w:jc w:val="center"/>
        <w:rPr>
          <w:rFonts w:cs="CiscoSansTT"/>
        </w:rPr>
      </w:pPr>
      <w:r w:rsidRPr="00421E83">
        <w:rPr>
          <w:rFonts w:cs="CiscoSansTT"/>
          <w:noProof/>
        </w:rPr>
        <w:lastRenderedPageBreak/>
        <w:drawing>
          <wp:inline distT="0" distB="0" distL="0" distR="0" wp14:anchorId="5FB22EB4" wp14:editId="52DFEBE5">
            <wp:extent cx="3097876" cy="4540417"/>
            <wp:effectExtent l="0" t="0" r="1270" b="0"/>
            <wp:docPr id="924080726" name="Picture 92408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240327CA" w14:textId="77777777" w:rsidR="00280FC8" w:rsidRDefault="00280FC8" w:rsidP="002F1D71">
      <w:pPr>
        <w:pStyle w:val="Heading2"/>
        <w:rPr>
          <w:rFonts w:cs="CiscoSansTT"/>
        </w:rPr>
      </w:pPr>
    </w:p>
    <w:p w14:paraId="533D2BE6" w14:textId="57E91623" w:rsidR="002F1D71" w:rsidRPr="00B0630E" w:rsidRDefault="002F1D71" w:rsidP="002F1D71">
      <w:pPr>
        <w:pStyle w:val="Heading2"/>
        <w:rPr>
          <w:rFonts w:cs="CiscoSansTT"/>
        </w:rPr>
      </w:pPr>
      <w:bookmarkStart w:id="1" w:name="_Toc156997482"/>
      <w:r w:rsidRPr="00B0630E">
        <w:rPr>
          <w:rFonts w:cs="CiscoSansTT"/>
        </w:rPr>
        <w:t>Reduce Agent &amp; Supervisor Effort</w:t>
      </w:r>
      <w:bookmarkEnd w:id="1"/>
    </w:p>
    <w:p w14:paraId="438D822C" w14:textId="1526D12F" w:rsidR="002F1D71" w:rsidRPr="00B0630E" w:rsidRDefault="002F1D71" w:rsidP="002F1D71">
      <w:pPr>
        <w:rPr>
          <w:rFonts w:cs="CiscoSansTT"/>
        </w:rPr>
      </w:pPr>
      <w:r w:rsidRPr="00B0630E">
        <w:rPr>
          <w:rFonts w:cs="CiscoSansTT"/>
        </w:rPr>
        <w:t xml:space="preserve">This is achieved by kicking off a Webex </w:t>
      </w:r>
      <w:r w:rsidR="00A579D2">
        <w:rPr>
          <w:rFonts w:cs="CiscoSansTT"/>
        </w:rPr>
        <w:t>C</w:t>
      </w:r>
      <w:r w:rsidRPr="00B0630E">
        <w:rPr>
          <w:rFonts w:cs="CiscoSansTT"/>
        </w:rPr>
        <w:t xml:space="preserve">onnect flow </w:t>
      </w:r>
      <w:r w:rsidR="00A579D2">
        <w:rPr>
          <w:rFonts w:cs="CiscoSansTT"/>
        </w:rPr>
        <w:t>which</w:t>
      </w:r>
      <w:r w:rsidR="00A579D2" w:rsidRPr="00B0630E">
        <w:rPr>
          <w:rFonts w:cs="CiscoSansTT"/>
        </w:rPr>
        <w:t xml:space="preserve"> </w:t>
      </w:r>
      <w:r w:rsidRPr="00B0630E">
        <w:rPr>
          <w:rFonts w:cs="CiscoSansTT"/>
        </w:rPr>
        <w:t xml:space="preserve">can be invoked by a webhook.  This flow will request payment from the customer by SMS, </w:t>
      </w:r>
      <w:r w:rsidR="00A27A2E" w:rsidRPr="00B0630E">
        <w:rPr>
          <w:rFonts w:cs="CiscoSansTT"/>
        </w:rPr>
        <w:t>giving them the opportunity to pay with no interaction from any agent.</w:t>
      </w:r>
    </w:p>
    <w:p w14:paraId="177F35F4" w14:textId="77777777" w:rsidR="00A27A2E" w:rsidRPr="00B0630E" w:rsidRDefault="00A27A2E" w:rsidP="002F1D71">
      <w:pPr>
        <w:rPr>
          <w:rFonts w:cs="CiscoSansTT"/>
        </w:rPr>
      </w:pPr>
    </w:p>
    <w:p w14:paraId="388B8DF8" w14:textId="244D39CB" w:rsidR="00A27A2E" w:rsidRPr="00B0630E" w:rsidRDefault="00A27A2E" w:rsidP="00A27A2E">
      <w:pPr>
        <w:pStyle w:val="Heading2"/>
        <w:rPr>
          <w:rFonts w:cs="CiscoSansTT"/>
        </w:rPr>
      </w:pPr>
      <w:bookmarkStart w:id="2" w:name="_Toc156997483"/>
      <w:r w:rsidRPr="00B0630E">
        <w:rPr>
          <w:rFonts w:cs="CiscoSansTT"/>
        </w:rPr>
        <w:t>Increase Customer Satisfaction Levels</w:t>
      </w:r>
      <w:bookmarkEnd w:id="2"/>
    </w:p>
    <w:p w14:paraId="6C18D47B" w14:textId="2949752C" w:rsidR="00A27A2E" w:rsidRPr="00B0630E" w:rsidRDefault="00A27A2E" w:rsidP="00A27A2E">
      <w:pPr>
        <w:rPr>
          <w:rFonts w:cs="CiscoSansTT"/>
        </w:rPr>
      </w:pPr>
      <w:r w:rsidRPr="00B0630E">
        <w:rPr>
          <w:rFonts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cs="CiscoSansTT"/>
        </w:rPr>
        <w:t>may</w:t>
      </w:r>
      <w:r w:rsidRPr="00B0630E">
        <w:rPr>
          <w:rFonts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cs="CiscoSansTT"/>
        </w:rPr>
      </w:pPr>
    </w:p>
    <w:p w14:paraId="5E6C456C" w14:textId="12FBDC66" w:rsidR="00A27A2E" w:rsidRPr="00B0630E" w:rsidRDefault="00A27A2E" w:rsidP="00A27A2E">
      <w:pPr>
        <w:rPr>
          <w:rFonts w:cs="CiscoSansTT"/>
        </w:rPr>
      </w:pPr>
      <w:r w:rsidRPr="00B0630E">
        <w:rPr>
          <w:rFonts w:cs="CiscoSansTT"/>
        </w:rPr>
        <w:t xml:space="preserve">Using SMS to drive payments allows people to pay when it is convenient for them.  They are made aware of the demand in a </w:t>
      </w:r>
      <w:proofErr w:type="spellStart"/>
      <w:r w:rsidRPr="00B0630E">
        <w:rPr>
          <w:rFonts w:cs="CiscoSansTT"/>
        </w:rPr>
        <w:t>non time</w:t>
      </w:r>
      <w:proofErr w:type="spellEnd"/>
      <w:r w:rsidR="00A579D2">
        <w:rPr>
          <w:rFonts w:cs="CiscoSansTT"/>
        </w:rPr>
        <w:t>-</w:t>
      </w:r>
      <w:r w:rsidRPr="00B0630E">
        <w:rPr>
          <w:rFonts w:cs="CiscoSansTT"/>
        </w:rPr>
        <w:t xml:space="preserve">sensitive </w:t>
      </w:r>
      <w:r w:rsidR="00A579D2" w:rsidRPr="00B0630E">
        <w:rPr>
          <w:rFonts w:cs="CiscoSansTT"/>
        </w:rPr>
        <w:t>manner and</w:t>
      </w:r>
      <w:r w:rsidRPr="00B0630E">
        <w:rPr>
          <w:rFonts w:cs="CiscoSansTT"/>
        </w:rPr>
        <w:t xml:space="preserve"> can choose to pay at a more convenient time.  This lowers consumer stress levels.</w:t>
      </w:r>
    </w:p>
    <w:p w14:paraId="514A4666" w14:textId="77777777" w:rsidR="002F1D71" w:rsidRPr="00B0630E" w:rsidRDefault="002F1D71" w:rsidP="00E768F4">
      <w:pPr>
        <w:rPr>
          <w:rFonts w:cs="CiscoSansTT"/>
        </w:rPr>
      </w:pPr>
    </w:p>
    <w:p w14:paraId="6F0E7EDA" w14:textId="6A01380C" w:rsidR="00A27A2E" w:rsidRPr="00B0630E" w:rsidRDefault="00A27A2E" w:rsidP="00A27A2E">
      <w:pPr>
        <w:pStyle w:val="Heading2"/>
        <w:rPr>
          <w:rFonts w:cs="CiscoSansTT"/>
        </w:rPr>
      </w:pPr>
      <w:bookmarkStart w:id="3" w:name="_Toc156997484"/>
      <w:r w:rsidRPr="00B0630E">
        <w:rPr>
          <w:rFonts w:cs="CiscoSansTT"/>
        </w:rPr>
        <w:lastRenderedPageBreak/>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28C95528" w:rsidR="00A27A2E" w:rsidRPr="00B0630E" w:rsidRDefault="00A27A2E" w:rsidP="00A27A2E">
      <w:pPr>
        <w:rPr>
          <w:rFonts w:cs="CiscoSansTT"/>
        </w:rPr>
      </w:pPr>
      <w:r w:rsidRPr="00B0630E">
        <w:rPr>
          <w:rFonts w:cs="CiscoSansTT"/>
        </w:rPr>
        <w:t>If the consumer chooses not to pay at this time, the flow will add them to a list with the relevant details.  This can</w:t>
      </w:r>
      <w:r w:rsidR="004218FE">
        <w:rPr>
          <w:rFonts w:cs="CiscoSansTT"/>
        </w:rPr>
        <w:t xml:space="preserve"> </w:t>
      </w:r>
      <w:r w:rsidR="00A579D2">
        <w:rPr>
          <w:rFonts w:cs="CiscoSansTT"/>
        </w:rPr>
        <w:t>subsequently</w:t>
      </w:r>
      <w:r w:rsidRPr="00B0630E">
        <w:rPr>
          <w:rFonts w:cs="CiscoSansTT"/>
        </w:rPr>
        <w:t xml:space="preserve"> be used to drive a</w:t>
      </w:r>
      <w:r w:rsidR="00A579D2">
        <w:rPr>
          <w:rFonts w:cs="CiscoSansTT"/>
        </w:rPr>
        <w:t>n</w:t>
      </w:r>
      <w:r w:rsidRPr="00B0630E">
        <w:rPr>
          <w:rFonts w:cs="CiscoSansTT"/>
        </w:rPr>
        <w:t xml:space="preserve"> outbound calling campaign, or to kick off </w:t>
      </w:r>
      <w:r w:rsidR="00A579D2" w:rsidRPr="00B0630E">
        <w:rPr>
          <w:rFonts w:cs="CiscoSansTT"/>
        </w:rPr>
        <w:t>several</w:t>
      </w:r>
      <w:r w:rsidRPr="00B0630E">
        <w:rPr>
          <w:rFonts w:cs="CiscoSansTT"/>
        </w:rPr>
        <w:t xml:space="preserve"> other processes depending on the tools in use by the customer.</w:t>
      </w:r>
      <w:r w:rsidR="000A636A">
        <w:rPr>
          <w:rFonts w:cs="CiscoSansTT"/>
        </w:rPr>
        <w:t xml:space="preserve">  Many integrations can be created to adjust this behaviour, but creating a list is a good way to show the customer the concept.</w:t>
      </w:r>
      <w:r w:rsidR="00B752A1">
        <w:rPr>
          <w:rFonts w:cs="CiscoSansTT"/>
        </w:rPr>
        <w:t xml:space="preserve">  The </w:t>
      </w:r>
      <w:proofErr w:type="spellStart"/>
      <w:r w:rsidR="00B752A1">
        <w:rPr>
          <w:rFonts w:cs="CiscoSansTT"/>
        </w:rPr>
        <w:t>Acqueon</w:t>
      </w:r>
      <w:proofErr w:type="spellEnd"/>
      <w:r w:rsidR="00B752A1">
        <w:rPr>
          <w:rFonts w:cs="CiscoSansTT"/>
        </w:rPr>
        <w:t xml:space="preserve"> outbound dialler solution has an </w:t>
      </w:r>
      <w:hyperlink r:id="rId8" w:anchor="!/LCM/LCM_AddContact" w:history="1">
        <w:r w:rsidR="00B752A1" w:rsidRPr="00B752A1">
          <w:rPr>
            <w:rStyle w:val="Hyperlink"/>
            <w:rFonts w:cs="CiscoSansTT"/>
          </w:rPr>
          <w:t>API that we could use</w:t>
        </w:r>
      </w:hyperlink>
      <w:r w:rsidR="00B752A1">
        <w:rPr>
          <w:rFonts w:cs="CiscoSansTT"/>
        </w:rPr>
        <w:t xml:space="preserve"> to directly build campaigns from this flow.</w:t>
      </w:r>
      <w:ins w:id="4" w:author="Carl Newton -X (canewton - ALLEGIS GROUP LIMITED at Cisco)" w:date="2024-01-29T13:59:00Z">
        <w:r w:rsidR="002448B6">
          <w:rPr>
            <w:rFonts w:cs="CiscoSansTT"/>
          </w:rPr>
          <w:t xml:space="preserve"> </w:t>
        </w:r>
      </w:ins>
    </w:p>
    <w:p w14:paraId="46A9F903" w14:textId="77777777" w:rsidR="00BE7DFA" w:rsidRPr="00B0630E" w:rsidRDefault="00BE7DFA" w:rsidP="00A27A2E">
      <w:pPr>
        <w:rPr>
          <w:rFonts w:cs="CiscoSansTT"/>
        </w:rPr>
      </w:pPr>
    </w:p>
    <w:p w14:paraId="28F2697C" w14:textId="4C6061C3" w:rsidR="00BE7DFA" w:rsidRPr="00B0630E" w:rsidRDefault="00BE7DFA" w:rsidP="00BE7DFA">
      <w:pPr>
        <w:pStyle w:val="Heading2"/>
        <w:rPr>
          <w:rFonts w:cs="CiscoSansTT"/>
        </w:rPr>
      </w:pPr>
      <w:bookmarkStart w:id="5" w:name="_Toc156997485"/>
      <w:r w:rsidRPr="00B0630E">
        <w:rPr>
          <w:rFonts w:cs="CiscoSansTT"/>
        </w:rPr>
        <w:t>JDS Event Injection</w:t>
      </w:r>
      <w:bookmarkEnd w:id="5"/>
    </w:p>
    <w:p w14:paraId="39BD3158" w14:textId="2D1616AC" w:rsidR="00BE7DFA" w:rsidRPr="00B0630E" w:rsidRDefault="00BE7DFA" w:rsidP="00BE7DFA">
      <w:pPr>
        <w:rPr>
          <w:rFonts w:cs="CiscoSansTT"/>
        </w:rPr>
      </w:pPr>
      <w:r w:rsidRPr="00B0630E">
        <w:rPr>
          <w:rFonts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cs="CiscoSansTT"/>
        </w:rPr>
        <w:t xml:space="preserve">  This could decrease </w:t>
      </w:r>
      <w:r w:rsidR="00A579D2">
        <w:rPr>
          <w:rFonts w:cs="CiscoSansTT"/>
        </w:rPr>
        <w:t xml:space="preserve">average handle times </w:t>
      </w:r>
      <w:r w:rsidR="00D0183E">
        <w:rPr>
          <w:rFonts w:cs="CiscoSansTT"/>
        </w:rPr>
        <w:t>and increase satisfaction for the consumer, giving them the sense that the contact centre agent really knows all about them.</w:t>
      </w:r>
    </w:p>
    <w:p w14:paraId="10A01E77" w14:textId="77777777" w:rsidR="00280FC8" w:rsidRDefault="00280FC8">
      <w:pPr>
        <w:rPr>
          <w:rFonts w:eastAsiaTheme="majorEastAsia" w:cs="CiscoSansTT"/>
          <w:color w:val="2F5496" w:themeColor="accent1" w:themeShade="BF"/>
          <w:sz w:val="32"/>
          <w:szCs w:val="32"/>
        </w:rPr>
      </w:pPr>
      <w:r>
        <w:rPr>
          <w:rFonts w:cs="CiscoSansTT"/>
        </w:rPr>
        <w:br w:type="page"/>
      </w:r>
    </w:p>
    <w:p w14:paraId="521B96FE" w14:textId="50ACCF78" w:rsidR="00394C6F" w:rsidRPr="00B0630E" w:rsidRDefault="00885CFB" w:rsidP="00885CFB">
      <w:pPr>
        <w:pStyle w:val="Heading1"/>
        <w:rPr>
          <w:rFonts w:cs="CiscoSansTT"/>
        </w:rPr>
      </w:pPr>
      <w:bookmarkStart w:id="6" w:name="_Toc156997486"/>
      <w:r w:rsidRPr="00B0630E">
        <w:rPr>
          <w:rFonts w:cs="CiscoSansTT"/>
        </w:rPr>
        <w:lastRenderedPageBreak/>
        <w:t>Pre-Requisites</w:t>
      </w:r>
      <w:bookmarkEnd w:id="6"/>
    </w:p>
    <w:p w14:paraId="2D7A263E" w14:textId="6121B460" w:rsidR="00BE7DFA" w:rsidRPr="00B0630E" w:rsidRDefault="00BE7DFA" w:rsidP="00BE7DFA">
      <w:pPr>
        <w:rPr>
          <w:rFonts w:cs="CiscoSansTT"/>
        </w:rPr>
      </w:pPr>
      <w:r w:rsidRPr="00B0630E">
        <w:rPr>
          <w:rFonts w:cs="CiscoSansTT"/>
        </w:rPr>
        <w:t>The following pre-requisites should be in place before attempting configuration</w:t>
      </w:r>
      <w:r w:rsidR="00A579D2">
        <w:rPr>
          <w:rFonts w:cs="CiscoSansTT"/>
        </w:rPr>
        <w:t>:</w:t>
      </w:r>
    </w:p>
    <w:p w14:paraId="3E0FB2C1" w14:textId="1E046140" w:rsidR="00BE7DFA" w:rsidRPr="00B0630E" w:rsidRDefault="00BE7DFA" w:rsidP="00BE7DFA">
      <w:pPr>
        <w:pStyle w:val="ListParagraph"/>
        <w:numPr>
          <w:ilvl w:val="0"/>
          <w:numId w:val="2"/>
        </w:numPr>
        <w:rPr>
          <w:rFonts w:cs="CiscoSansTT"/>
        </w:rPr>
      </w:pPr>
      <w:r w:rsidRPr="00B0630E">
        <w:rPr>
          <w:rFonts w:cs="CiscoSansTT"/>
        </w:rPr>
        <w:t>An SMS asset in your Webex connect tenant capable of sending and receiving messages</w:t>
      </w:r>
      <w:r w:rsidR="00A7670B" w:rsidRPr="00B0630E">
        <w:rPr>
          <w:rFonts w:cs="CiscoSansTT"/>
        </w:rPr>
        <w:t xml:space="preserve">. </w:t>
      </w:r>
      <w:hyperlink r:id="rId9" w:history="1">
        <w:r w:rsidR="00A7670B" w:rsidRPr="00B0630E">
          <w:rPr>
            <w:rStyle w:val="Hyperlink"/>
            <w:rFonts w:cs="CiscoSansTT"/>
          </w:rPr>
          <w:t>Details on Customer Engagement Portal</w:t>
        </w:r>
      </w:hyperlink>
    </w:p>
    <w:p w14:paraId="7FBCBCCD" w14:textId="2ADA97EF" w:rsidR="00BE7DFA" w:rsidRPr="00B0630E" w:rsidRDefault="00000000" w:rsidP="00BE7DFA">
      <w:pPr>
        <w:pStyle w:val="ListParagraph"/>
        <w:numPr>
          <w:ilvl w:val="0"/>
          <w:numId w:val="2"/>
        </w:numPr>
        <w:rPr>
          <w:rFonts w:cs="CiscoSansTT"/>
        </w:rPr>
      </w:pPr>
      <w:hyperlink r:id="rId10" w:history="1">
        <w:r w:rsidR="00BE7DFA" w:rsidRPr="00B0630E">
          <w:rPr>
            <w:rStyle w:val="Hyperlink"/>
            <w:rFonts w:cs="CiscoSansTT"/>
          </w:rPr>
          <w:t>Postman</w:t>
        </w:r>
      </w:hyperlink>
      <w:r w:rsidR="00BE7DFA" w:rsidRPr="00B0630E">
        <w:rPr>
          <w:rFonts w:cs="CiscoSansTT"/>
        </w:rPr>
        <w:t xml:space="preserve"> set up to initiate the flow</w:t>
      </w:r>
      <w:r w:rsidR="00A579D2">
        <w:rPr>
          <w:rFonts w:cs="CiscoSansTT"/>
        </w:rPr>
        <w:t>.</w:t>
      </w:r>
    </w:p>
    <w:p w14:paraId="67E86E05" w14:textId="3C16848F" w:rsidR="00D97718" w:rsidRPr="00B0630E" w:rsidRDefault="00D97718" w:rsidP="00BE7DFA">
      <w:pPr>
        <w:pStyle w:val="ListParagraph"/>
        <w:numPr>
          <w:ilvl w:val="0"/>
          <w:numId w:val="2"/>
        </w:numPr>
        <w:rPr>
          <w:rFonts w:cs="CiscoSansTT"/>
        </w:rPr>
      </w:pPr>
      <w:r w:rsidRPr="00B0630E">
        <w:rPr>
          <w:rFonts w:cs="CiscoSansTT"/>
        </w:rPr>
        <w:t>Understanding of OAuth for Webex API executions</w:t>
      </w:r>
      <w:r w:rsidR="00A579D2">
        <w:rPr>
          <w:rFonts w:cs="CiscoSansTT"/>
        </w:rPr>
        <w:t>.</w:t>
      </w:r>
    </w:p>
    <w:p w14:paraId="2A5F4E1A" w14:textId="30B5DFE2" w:rsidR="00D97718" w:rsidRPr="00B0630E" w:rsidRDefault="00D97718" w:rsidP="00BE7DFA">
      <w:pPr>
        <w:pStyle w:val="ListParagraph"/>
        <w:numPr>
          <w:ilvl w:val="0"/>
          <w:numId w:val="2"/>
        </w:numPr>
        <w:rPr>
          <w:rFonts w:cs="CiscoSansTT"/>
        </w:rPr>
      </w:pPr>
      <w:r w:rsidRPr="00B0630E">
        <w:rPr>
          <w:rFonts w:cs="CiscoSansTT"/>
        </w:rPr>
        <w:t>Mockapi.io account set up to</w:t>
      </w:r>
      <w:r w:rsidR="00D0183E">
        <w:rPr>
          <w:rFonts w:cs="CiscoSansTT"/>
        </w:rPr>
        <w:t xml:space="preserve"> be later configured to</w:t>
      </w:r>
      <w:r w:rsidRPr="00B0630E">
        <w:rPr>
          <w:rFonts w:cs="CiscoSansTT"/>
        </w:rPr>
        <w:t xml:space="preserve"> receive contacts for the subsequent outbound calling campaign</w:t>
      </w:r>
      <w:r w:rsidR="00A579D2">
        <w:rPr>
          <w:rFonts w:cs="CiscoSansTT"/>
        </w:rPr>
        <w:t>.</w:t>
      </w:r>
    </w:p>
    <w:p w14:paraId="760B3D78" w14:textId="00306D5E" w:rsidR="00BC2379" w:rsidRPr="00B0630E" w:rsidRDefault="00BC2379" w:rsidP="00BE7DFA">
      <w:pPr>
        <w:pStyle w:val="ListParagraph"/>
        <w:numPr>
          <w:ilvl w:val="0"/>
          <w:numId w:val="2"/>
        </w:numPr>
        <w:rPr>
          <w:rFonts w:cs="CiscoSansTT"/>
        </w:rPr>
      </w:pPr>
      <w:r w:rsidRPr="00B0630E">
        <w:rPr>
          <w:rFonts w:cs="CiscoSansTT"/>
        </w:rPr>
        <w:t xml:space="preserve">JDS Enabled </w:t>
      </w:r>
      <w:proofErr w:type="spellStart"/>
      <w:r w:rsidRPr="00B0630E">
        <w:rPr>
          <w:rFonts w:cs="CiscoSansTT"/>
        </w:rPr>
        <w:t>WxCC</w:t>
      </w:r>
      <w:proofErr w:type="spellEnd"/>
      <w:r w:rsidRPr="00B0630E">
        <w:rPr>
          <w:rFonts w:cs="CiscoSansTT"/>
        </w:rPr>
        <w:t xml:space="preserve"> Tenant (US Available, EU </w:t>
      </w:r>
      <w:r w:rsidR="00A579D2" w:rsidRPr="00B0630E">
        <w:rPr>
          <w:rFonts w:cs="CiscoSansTT"/>
        </w:rPr>
        <w:t>Roadmap</w:t>
      </w:r>
      <w:r w:rsidRPr="00B0630E">
        <w:rPr>
          <w:rFonts w:cs="CiscoSansTT"/>
        </w:rPr>
        <w:t xml:space="preserve"> mid 2024)</w:t>
      </w:r>
      <w:r w:rsidR="006F7E24">
        <w:rPr>
          <w:rFonts w:cs="CiscoSansTT"/>
        </w:rPr>
        <w:t>.</w:t>
      </w:r>
    </w:p>
    <w:p w14:paraId="7F7ECA63" w14:textId="08F39987" w:rsidR="00D97718" w:rsidRPr="00B0630E" w:rsidRDefault="00D97718" w:rsidP="00BE7DFA">
      <w:pPr>
        <w:pStyle w:val="ListParagraph"/>
        <w:numPr>
          <w:ilvl w:val="0"/>
          <w:numId w:val="2"/>
        </w:numPr>
        <w:rPr>
          <w:rFonts w:cs="CiscoSansTT"/>
        </w:rPr>
      </w:pPr>
      <w:r w:rsidRPr="00B0630E">
        <w:rPr>
          <w:rFonts w:cs="CiscoSansTT"/>
        </w:rPr>
        <w:t xml:space="preserve">JDS capable </w:t>
      </w:r>
      <w:proofErr w:type="spellStart"/>
      <w:r w:rsidRPr="00B0630E">
        <w:rPr>
          <w:rFonts w:cs="CiscoSansTT"/>
        </w:rPr>
        <w:t>WxCC</w:t>
      </w:r>
      <w:proofErr w:type="spellEnd"/>
      <w:r w:rsidRPr="00B0630E">
        <w:rPr>
          <w:rFonts w:cs="CiscoSansTT"/>
        </w:rPr>
        <w:t xml:space="preserve"> Agent Desktop Layout</w:t>
      </w:r>
      <w:r w:rsidR="00E92119" w:rsidRPr="00B0630E">
        <w:rPr>
          <w:rFonts w:cs="CiscoSansTT"/>
        </w:rPr>
        <w:t xml:space="preserve"> that supports inbound/outbound calling</w:t>
      </w:r>
      <w:r w:rsidR="00A579D2">
        <w:rPr>
          <w:rFonts w:cs="CiscoSansTT"/>
        </w:rPr>
        <w:t>.</w:t>
      </w:r>
    </w:p>
    <w:p w14:paraId="32199225" w14:textId="60E2D12D" w:rsidR="00A2756F" w:rsidRPr="00B0630E" w:rsidRDefault="00000000" w:rsidP="00BE7DFA">
      <w:pPr>
        <w:pStyle w:val="ListParagraph"/>
        <w:numPr>
          <w:ilvl w:val="0"/>
          <w:numId w:val="2"/>
        </w:numPr>
        <w:rPr>
          <w:rFonts w:cs="CiscoSansTT"/>
        </w:rPr>
      </w:pPr>
      <w:hyperlink r:id="rId11" w:history="1">
        <w:r w:rsidR="00A2756F" w:rsidRPr="00B0630E">
          <w:rPr>
            <w:rStyle w:val="Hyperlink"/>
            <w:rFonts w:cs="CiscoSansTT"/>
          </w:rPr>
          <w:t>glitch.com</w:t>
        </w:r>
      </w:hyperlink>
      <w:r w:rsidR="00D0183E" w:rsidRPr="00D0183E">
        <w:rPr>
          <w:rFonts w:cs="CiscoSansTT"/>
        </w:rPr>
        <w:t xml:space="preserve"> account</w:t>
      </w:r>
      <w:r w:rsidR="00A579D2">
        <w:rPr>
          <w:rFonts w:cs="CiscoSansTT"/>
        </w:rPr>
        <w:t>.</w:t>
      </w:r>
    </w:p>
    <w:p w14:paraId="7CBF10CC" w14:textId="77777777" w:rsidR="003C79C1" w:rsidRDefault="003C79C1">
      <w:pPr>
        <w:rPr>
          <w:rFonts w:eastAsiaTheme="majorEastAsia" w:cs="CiscoSansTT"/>
          <w:color w:val="2F5496" w:themeColor="accent1" w:themeShade="BF"/>
          <w:sz w:val="32"/>
          <w:szCs w:val="32"/>
        </w:rPr>
      </w:pPr>
      <w:bookmarkStart w:id="7" w:name="_Implementation"/>
      <w:bookmarkEnd w:id="7"/>
      <w:r>
        <w:rPr>
          <w:rFonts w:cs="CiscoSansTT"/>
        </w:rPr>
        <w:br w:type="page"/>
      </w:r>
    </w:p>
    <w:p w14:paraId="1C4DD8AF" w14:textId="2C776DE1" w:rsidR="00885CFB" w:rsidRPr="00B0630E" w:rsidRDefault="00885CFB" w:rsidP="00885CFB">
      <w:pPr>
        <w:pStyle w:val="Heading1"/>
        <w:rPr>
          <w:rFonts w:cs="CiscoSansTT"/>
        </w:rPr>
      </w:pPr>
      <w:bookmarkStart w:id="8" w:name="_Toc156997487"/>
      <w:r w:rsidRPr="00B0630E">
        <w:rPr>
          <w:rFonts w:cs="CiscoSansTT"/>
        </w:rPr>
        <w:lastRenderedPageBreak/>
        <w:t>Implementation</w:t>
      </w:r>
      <w:bookmarkEnd w:id="8"/>
    </w:p>
    <w:p w14:paraId="5A7BCE2A" w14:textId="738206A2" w:rsidR="007B4584" w:rsidRPr="00B0630E" w:rsidRDefault="007B4584" w:rsidP="007B4584">
      <w:pPr>
        <w:pStyle w:val="Heading2"/>
        <w:rPr>
          <w:rFonts w:cs="CiscoSansTT"/>
        </w:rPr>
      </w:pPr>
      <w:bookmarkStart w:id="9" w:name="_Required_Info"/>
      <w:bookmarkStart w:id="10" w:name="_Toc156997488"/>
      <w:bookmarkEnd w:id="9"/>
      <w:r w:rsidRPr="00B0630E">
        <w:rPr>
          <w:rFonts w:cs="CiscoSansTT"/>
        </w:rPr>
        <w:t>Required Info</w:t>
      </w:r>
      <w:bookmarkEnd w:id="10"/>
    </w:p>
    <w:p w14:paraId="69056ED7" w14:textId="2B61842B" w:rsidR="00217684" w:rsidRPr="00B0630E" w:rsidRDefault="00217684" w:rsidP="00217684">
      <w:pPr>
        <w:rPr>
          <w:rFonts w:cs="CiscoSansTT"/>
        </w:rPr>
      </w:pPr>
      <w:r w:rsidRPr="00B0630E">
        <w:rPr>
          <w:rFonts w:cs="CiscoSansTT"/>
        </w:rPr>
        <w:t>This solution requires a few variables to be populated across different systems.  The table below can be used to store this info.</w:t>
      </w:r>
      <w:r>
        <w:rPr>
          <w:rFonts w:cs="CiscoSansTT"/>
        </w:rPr>
        <w:t xml:space="preserve">  This guide is available for </w:t>
      </w:r>
      <w:ins w:id="11" w:author="Carl Newton (canewton)" w:date="2024-01-29T12:10:00Z">
        <w:r w:rsidR="007D0617">
          <w:rPr>
            <w:rFonts w:cs="CiscoSansTT"/>
          </w:rPr>
          <w:fldChar w:fldCharType="begin"/>
        </w:r>
        <w:r w:rsidR="007D0617">
          <w:rPr>
            <w:rFonts w:cs="CiscoSansTT"/>
          </w:rPr>
          <w:instrText>HYPERLINK "https://github.com/canewton-ccep/PaymentCollections/blob/main/CCEP%20Payment%20Collection.docx"</w:instrText>
        </w:r>
        <w:r w:rsidR="007D0617">
          <w:rPr>
            <w:rFonts w:cs="CiscoSansTT"/>
          </w:rPr>
        </w:r>
        <w:r w:rsidR="007D0617">
          <w:rPr>
            <w:rFonts w:cs="CiscoSansTT"/>
          </w:rPr>
          <w:fldChar w:fldCharType="separate"/>
        </w:r>
        <w:r w:rsidRPr="007D0617">
          <w:rPr>
            <w:rStyle w:val="Hyperlink"/>
            <w:rFonts w:cs="CiscoSansTT"/>
          </w:rPr>
          <w:t xml:space="preserve">download in the </w:t>
        </w:r>
        <w:proofErr w:type="spellStart"/>
        <w:r w:rsidRPr="007D0617">
          <w:rPr>
            <w:rStyle w:val="Hyperlink"/>
            <w:rFonts w:cs="CiscoSansTT"/>
          </w:rPr>
          <w:t>Github</w:t>
        </w:r>
        <w:proofErr w:type="spellEnd"/>
        <w:r w:rsidRPr="007D0617">
          <w:rPr>
            <w:rStyle w:val="Hyperlink"/>
            <w:rFonts w:cs="CiscoSansTT"/>
          </w:rPr>
          <w:t xml:space="preserve"> repository</w:t>
        </w:r>
        <w:r w:rsidR="007D0617">
          <w:rPr>
            <w:rFonts w:cs="CiscoSansTT"/>
          </w:rPr>
          <w:fldChar w:fldCharType="end"/>
        </w:r>
      </w:ins>
      <w:r>
        <w:rPr>
          <w:rFonts w:cs="CiscoSansTT"/>
        </w:rPr>
        <w:t xml:space="preserve"> in word format so you can edit it.</w:t>
      </w:r>
      <w:r w:rsidRPr="00B0630E">
        <w:rPr>
          <w:rFonts w:cs="CiscoSansTT"/>
        </w:rPr>
        <w:t xml:space="preserve">  Note the names of the variable may deviate slightly across systems, so multiple names are included to assist identification.  </w:t>
      </w:r>
      <w:r w:rsidRPr="00B0630E">
        <w:rPr>
          <w:rFonts w:cs="CiscoSansTT"/>
          <w:b/>
          <w:bCs/>
          <w:color w:val="FF0000"/>
        </w:rPr>
        <w:t xml:space="preserve">DO NOT SHARE ANY OF THE FOLLOWING INFORMATION WITH ANYONE, ENSURE IT IS STORED SECURELY. </w:t>
      </w:r>
      <w:r w:rsidRPr="00B0630E">
        <w:rPr>
          <w:rFonts w:cs="CiscoSansTT"/>
        </w:rPr>
        <w:t xml:space="preserve"> </w:t>
      </w:r>
    </w:p>
    <w:p w14:paraId="7EF58039" w14:textId="77777777" w:rsidR="007B4584" w:rsidRPr="00B0630E" w:rsidRDefault="007B4584" w:rsidP="007B4584">
      <w:pPr>
        <w:rPr>
          <w:rFonts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cs="CiscoSansTT"/>
              </w:rPr>
            </w:pPr>
            <w:r w:rsidRPr="00B0630E">
              <w:rPr>
                <w:rFonts w:cs="CiscoSansTT"/>
              </w:rPr>
              <w:t>Variable Name</w:t>
            </w:r>
            <w:r w:rsidR="007F1336" w:rsidRPr="00B0630E">
              <w:rPr>
                <w:rFonts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cs="CiscoSansTT"/>
                <w:b w:val="0"/>
                <w:bCs w:val="0"/>
              </w:rPr>
            </w:pPr>
            <w:r w:rsidRPr="00B0630E">
              <w:rPr>
                <w:rFonts w:cs="CiscoSansTT"/>
              </w:rPr>
              <w:t>Client ID</w:t>
            </w:r>
          </w:p>
          <w:p w14:paraId="35DD54B6" w14:textId="70F63A2B" w:rsidR="008458AB" w:rsidRPr="00B0630E" w:rsidRDefault="008458AB" w:rsidP="007B4584">
            <w:pPr>
              <w:rPr>
                <w:rFonts w:cs="CiscoSansTT"/>
              </w:rPr>
            </w:pPr>
            <w:proofErr w:type="spellStart"/>
            <w:r w:rsidRPr="00B0630E">
              <w:rPr>
                <w:rFonts w:cs="CiscoSansTT"/>
              </w:rPr>
              <w:t>Client_id.JDS</w:t>
            </w:r>
            <w:proofErr w:type="spellEnd"/>
          </w:p>
        </w:tc>
        <w:tc>
          <w:tcPr>
            <w:tcW w:w="5670" w:type="dxa"/>
          </w:tcPr>
          <w:p w14:paraId="07079486" w14:textId="6B28CDA0" w:rsidR="007B4584" w:rsidRPr="00B0630E" w:rsidRDefault="007B4584"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A83228" w:rsidRDefault="007F1336" w:rsidP="007B4584">
            <w:pPr>
              <w:rPr>
                <w:rFonts w:cs="CiscoSansTT"/>
                <w:b w:val="0"/>
                <w:bCs w:val="0"/>
                <w:lang w:val="fr-FR"/>
              </w:rPr>
            </w:pPr>
            <w:r w:rsidRPr="00A83228">
              <w:rPr>
                <w:rFonts w:cs="CiscoSansTT"/>
                <w:lang w:val="fr-FR"/>
              </w:rPr>
              <w:t>Client Secret</w:t>
            </w:r>
          </w:p>
          <w:p w14:paraId="68F14D9D" w14:textId="021FB097" w:rsidR="008458AB" w:rsidRPr="00A83228" w:rsidRDefault="008458AB" w:rsidP="007B4584">
            <w:pPr>
              <w:rPr>
                <w:rFonts w:cs="CiscoSansTT"/>
                <w:lang w:val="fr-FR"/>
              </w:rPr>
            </w:pPr>
            <w:proofErr w:type="spellStart"/>
            <w:r w:rsidRPr="00A83228">
              <w:rPr>
                <w:rFonts w:cs="CiscoSansTT"/>
                <w:lang w:val="fr-FR"/>
              </w:rPr>
              <w:t>Client_sectet.JDS</w:t>
            </w:r>
            <w:proofErr w:type="spellEnd"/>
          </w:p>
        </w:tc>
        <w:tc>
          <w:tcPr>
            <w:tcW w:w="5670" w:type="dxa"/>
          </w:tcPr>
          <w:p w14:paraId="0C3B6EB5" w14:textId="17656B76" w:rsidR="007B4584" w:rsidRPr="00B0630E" w:rsidRDefault="007B4584"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cs="CiscoSansTT"/>
                <w:b w:val="0"/>
                <w:bCs w:val="0"/>
              </w:rPr>
            </w:pPr>
            <w:r w:rsidRPr="00B0630E">
              <w:rPr>
                <w:rFonts w:cs="CiscoSansTT"/>
              </w:rPr>
              <w:t>OAuth Auth URL</w:t>
            </w:r>
          </w:p>
          <w:p w14:paraId="1A0C1559" w14:textId="78FEAA54" w:rsidR="00014B03" w:rsidRPr="00B0630E" w:rsidRDefault="00014B03" w:rsidP="007F1336">
            <w:pPr>
              <w:tabs>
                <w:tab w:val="left" w:pos="506"/>
              </w:tabs>
              <w:rPr>
                <w:rFonts w:cs="CiscoSansTT"/>
              </w:rPr>
            </w:pPr>
            <w:proofErr w:type="spellStart"/>
            <w:r>
              <w:rPr>
                <w:rFonts w:cs="CiscoSansTT"/>
              </w:rPr>
              <w:t>OauthURL</w:t>
            </w:r>
            <w:proofErr w:type="spellEnd"/>
          </w:p>
        </w:tc>
        <w:tc>
          <w:tcPr>
            <w:tcW w:w="5670" w:type="dxa"/>
          </w:tcPr>
          <w:p w14:paraId="5C9BAF27" w14:textId="28D85CC5" w:rsidR="007B4584" w:rsidRPr="00B0630E" w:rsidRDefault="007B4584"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cs="CiscoSansTT"/>
              </w:rPr>
            </w:pPr>
            <w:r w:rsidRPr="00B0630E">
              <w:rPr>
                <w:rFonts w:cs="CiscoSansTT"/>
              </w:rPr>
              <w:t>Redirect URI</w:t>
            </w:r>
          </w:p>
        </w:tc>
        <w:tc>
          <w:tcPr>
            <w:tcW w:w="5670" w:type="dxa"/>
          </w:tcPr>
          <w:p w14:paraId="6D49720C" w14:textId="0F6BAF5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cs="CiscoSansTT"/>
                <w:b w:val="0"/>
                <w:bCs w:val="0"/>
              </w:rPr>
            </w:pPr>
            <w:r w:rsidRPr="00B0630E">
              <w:rPr>
                <w:rFonts w:cs="CiscoSansTT"/>
              </w:rPr>
              <w:t>Project ID</w:t>
            </w:r>
          </w:p>
          <w:p w14:paraId="3A2ACF88" w14:textId="1DA7A98F" w:rsidR="008458AB" w:rsidRPr="00B0630E" w:rsidRDefault="00550BF2" w:rsidP="007F1336">
            <w:pPr>
              <w:tabs>
                <w:tab w:val="left" w:pos="506"/>
              </w:tabs>
              <w:rPr>
                <w:rFonts w:cs="CiscoSansTT"/>
                <w:b w:val="0"/>
                <w:bCs w:val="0"/>
              </w:rPr>
            </w:pPr>
            <w:proofErr w:type="spellStart"/>
            <w:r w:rsidRPr="00B0630E">
              <w:rPr>
                <w:rFonts w:cs="CiscoSansTT"/>
              </w:rPr>
              <w:t>W</w:t>
            </w:r>
            <w:r w:rsidR="008458AB" w:rsidRPr="00B0630E">
              <w:rPr>
                <w:rFonts w:cs="CiscoSansTT"/>
              </w:rPr>
              <w:t>orkspaceid</w:t>
            </w:r>
            <w:proofErr w:type="spellEnd"/>
          </w:p>
          <w:p w14:paraId="259C2248" w14:textId="77777777" w:rsidR="00550BF2" w:rsidRPr="00B0630E" w:rsidRDefault="00550BF2" w:rsidP="007F1336">
            <w:pPr>
              <w:tabs>
                <w:tab w:val="left" w:pos="506"/>
              </w:tabs>
              <w:rPr>
                <w:rFonts w:cs="CiscoSansTT"/>
                <w:b w:val="0"/>
                <w:bCs w:val="0"/>
              </w:rPr>
            </w:pPr>
            <w:proofErr w:type="spellStart"/>
            <w:r w:rsidRPr="00B0630E">
              <w:rPr>
                <w:rFonts w:cs="CiscoSansTT"/>
              </w:rPr>
              <w:t>JDSProjectID</w:t>
            </w:r>
            <w:proofErr w:type="spellEnd"/>
          </w:p>
          <w:p w14:paraId="0EAA6D55" w14:textId="179FB822" w:rsidR="00F44EAF" w:rsidRPr="00B0630E" w:rsidRDefault="00F44EAF" w:rsidP="007F1336">
            <w:pPr>
              <w:tabs>
                <w:tab w:val="left" w:pos="506"/>
              </w:tabs>
              <w:rPr>
                <w:rFonts w:cs="CiscoSansTT"/>
              </w:rPr>
            </w:pPr>
            <w:r w:rsidRPr="00B0630E">
              <w:rPr>
                <w:rFonts w:cs="CiscoSansTT"/>
              </w:rPr>
              <w:t>&lt;&lt;PROJECTID&gt;&gt;</w:t>
            </w:r>
          </w:p>
        </w:tc>
        <w:tc>
          <w:tcPr>
            <w:tcW w:w="5670" w:type="dxa"/>
          </w:tcPr>
          <w:p w14:paraId="3B3118A4" w14:textId="313136F4"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Journey_Data_Services" w:history="1">
              <w:r w:rsidR="00F44EAF" w:rsidRPr="00B0630E">
                <w:rPr>
                  <w:rStyle w:val="Hyperlink"/>
                  <w:rFonts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cs="CiscoSansTT"/>
                <w:b w:val="0"/>
                <w:bCs w:val="0"/>
              </w:rPr>
            </w:pPr>
            <w:r w:rsidRPr="00B0630E">
              <w:rPr>
                <w:rFonts w:cs="CiscoSansTT"/>
              </w:rPr>
              <w:t>Org ID</w:t>
            </w:r>
          </w:p>
          <w:p w14:paraId="58407CEE" w14:textId="77777777" w:rsidR="008458AB" w:rsidRPr="00B0630E" w:rsidRDefault="008458AB" w:rsidP="007F1336">
            <w:pPr>
              <w:tabs>
                <w:tab w:val="left" w:pos="506"/>
              </w:tabs>
              <w:rPr>
                <w:rFonts w:cs="CiscoSansTT"/>
                <w:b w:val="0"/>
                <w:bCs w:val="0"/>
              </w:rPr>
            </w:pPr>
            <w:proofErr w:type="spellStart"/>
            <w:r w:rsidRPr="00B0630E">
              <w:rPr>
                <w:rFonts w:cs="CiscoSansTT"/>
              </w:rPr>
              <w:t>Orgid.JDS</w:t>
            </w:r>
            <w:proofErr w:type="spellEnd"/>
          </w:p>
          <w:p w14:paraId="1BD5C844" w14:textId="6125CC1A" w:rsidR="00F44EAF" w:rsidRPr="00B0630E" w:rsidRDefault="00F44EAF" w:rsidP="007F1336">
            <w:pPr>
              <w:tabs>
                <w:tab w:val="left" w:pos="506"/>
              </w:tabs>
              <w:rPr>
                <w:rFonts w:cs="CiscoSansTT"/>
              </w:rPr>
            </w:pPr>
            <w:r w:rsidRPr="00B0630E">
              <w:rPr>
                <w:rFonts w:cs="CiscoSansTT"/>
              </w:rPr>
              <w:t>&lt;&lt;ORGID&gt;&gt;</w:t>
            </w:r>
          </w:p>
        </w:tc>
        <w:tc>
          <w:tcPr>
            <w:tcW w:w="5670" w:type="dxa"/>
          </w:tcPr>
          <w:p w14:paraId="7370A4AD" w14:textId="4815EC88"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Journey_Data_Services" w:history="1">
              <w:r w:rsidRPr="00B0630E">
                <w:rPr>
                  <w:rStyle w:val="Hyperlink"/>
                  <w:rFonts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cs="CiscoSansTT"/>
              </w:rPr>
            </w:pPr>
            <w:proofErr w:type="spellStart"/>
            <w:r w:rsidRPr="00B0630E">
              <w:rPr>
                <w:rFonts w:cs="CiscoSansTT"/>
                <w:b w:val="0"/>
                <w:bCs w:val="0"/>
              </w:rPr>
              <w:t>MockAPIID</w:t>
            </w:r>
            <w:proofErr w:type="spellEnd"/>
          </w:p>
        </w:tc>
        <w:tc>
          <w:tcPr>
            <w:tcW w:w="5670" w:type="dxa"/>
          </w:tcPr>
          <w:p w14:paraId="6AB4DFD3" w14:textId="0C1FF899"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37FB9904" w14:textId="1834E7D1" w:rsidR="00073A5B" w:rsidRPr="00B0630E" w:rsidRDefault="00000000" w:rsidP="007B4584">
            <w:pPr>
              <w:cnfStyle w:val="000000100000" w:firstRow="0" w:lastRow="0" w:firstColumn="0" w:lastColumn="0" w:oddVBand="0" w:evenVBand="0" w:oddHBand="1" w:evenHBand="0" w:firstRowFirstColumn="0" w:firstRowLastColumn="0" w:lastRowFirstColumn="0" w:lastRowLastColumn="0"/>
              <w:rPr>
                <w:rFonts w:cs="CiscoSansTT"/>
              </w:rPr>
            </w:pPr>
            <w:hyperlink w:anchor="_Create_MockAPI_DB" w:history="1">
              <w:r w:rsidR="00073A5B" w:rsidRPr="00B0630E">
                <w:rPr>
                  <w:rStyle w:val="Hyperlink"/>
                  <w:rFonts w:cs="CiscoSansTT"/>
                </w:rPr>
                <w:t xml:space="preserve">From </w:t>
              </w:r>
              <w:proofErr w:type="spellStart"/>
              <w:r w:rsidR="00073A5B" w:rsidRPr="00B0630E">
                <w:rPr>
                  <w:rStyle w:val="Hyperlink"/>
                  <w:rFonts w:cs="CiscoSansTT"/>
                </w:rPr>
                <w:t>MockAPI</w:t>
              </w:r>
              <w:proofErr w:type="spellEnd"/>
              <w:r w:rsidR="00073A5B" w:rsidRPr="00B0630E">
                <w:rPr>
                  <w:rStyle w:val="Hyperlink"/>
                  <w:rFonts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cs="CiscoSansTT"/>
                <w:b w:val="0"/>
                <w:bCs w:val="0"/>
              </w:rPr>
            </w:pPr>
            <w:proofErr w:type="spellStart"/>
            <w:r w:rsidRPr="00B0630E">
              <w:rPr>
                <w:rFonts w:cs="CiscoSansTT"/>
                <w:b w:val="0"/>
                <w:bCs w:val="0"/>
              </w:rPr>
              <w:t>PaymentDue</w:t>
            </w:r>
            <w:proofErr w:type="spellEnd"/>
            <w:r w:rsidRPr="00B0630E">
              <w:rPr>
                <w:rFonts w:cs="CiscoSansTT"/>
                <w:b w:val="0"/>
                <w:bCs w:val="0"/>
              </w:rPr>
              <w:t xml:space="preserve"> Webhook URL</w:t>
            </w:r>
          </w:p>
        </w:tc>
        <w:tc>
          <w:tcPr>
            <w:tcW w:w="5670" w:type="dxa"/>
          </w:tcPr>
          <w:p w14:paraId="564AFAAD" w14:textId="4190BB3B"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157F9D56" w14:textId="0CDCF77C" w:rsidR="00F657E8" w:rsidRPr="00B0630E" w:rsidRDefault="00000000" w:rsidP="007B4584">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F657E8" w:rsidRPr="00B0630E">
                <w:rPr>
                  <w:rStyle w:val="Hyperlink"/>
                  <w:rFonts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cs="CiscoSansTT"/>
                <w:b w:val="0"/>
                <w:bCs w:val="0"/>
              </w:rPr>
            </w:pPr>
            <w:proofErr w:type="spellStart"/>
            <w:r w:rsidRPr="00B0630E">
              <w:rPr>
                <w:rFonts w:cs="CiscoSansTT"/>
                <w:b w:val="0"/>
                <w:bCs w:val="0"/>
              </w:rPr>
              <w:t>GlitchLink</w:t>
            </w:r>
            <w:proofErr w:type="spellEnd"/>
          </w:p>
        </w:tc>
        <w:tc>
          <w:tcPr>
            <w:tcW w:w="5670" w:type="dxa"/>
          </w:tcPr>
          <w:p w14:paraId="13D75202" w14:textId="686BA25E"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4671DA76" w14:textId="6AEE47E3"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cs="CiscoSansTT"/>
              </w:rPr>
            </w:pPr>
            <w:proofErr w:type="spellStart"/>
            <w:r w:rsidRPr="00B0630E">
              <w:rPr>
                <w:rFonts w:cs="CiscoSansTT"/>
                <w:b w:val="0"/>
                <w:bCs w:val="0"/>
              </w:rPr>
              <w:t>Webhook.site</w:t>
            </w:r>
            <w:proofErr w:type="spellEnd"/>
            <w:r w:rsidRPr="00B0630E">
              <w:rPr>
                <w:rFonts w:cs="CiscoSansTT"/>
                <w:b w:val="0"/>
                <w:bCs w:val="0"/>
              </w:rPr>
              <w:t xml:space="preserve"> URL</w:t>
            </w:r>
          </w:p>
          <w:p w14:paraId="49906ED8" w14:textId="3C63F5EA" w:rsidR="00E471AF" w:rsidRPr="00B0630E" w:rsidRDefault="00E471AF" w:rsidP="00E471AF">
            <w:pPr>
              <w:tabs>
                <w:tab w:val="left" w:pos="506"/>
              </w:tabs>
              <w:rPr>
                <w:rFonts w:cs="CiscoSansTT"/>
                <w:b w:val="0"/>
                <w:bCs w:val="0"/>
              </w:rPr>
            </w:pPr>
            <w:proofErr w:type="spellStart"/>
            <w:r w:rsidRPr="00B0630E">
              <w:rPr>
                <w:rFonts w:cs="CiscoSansTT"/>
                <w:b w:val="0"/>
                <w:bCs w:val="0"/>
              </w:rPr>
              <w:t>ReqCatcherURL</w:t>
            </w:r>
            <w:proofErr w:type="spellEnd"/>
          </w:p>
        </w:tc>
        <w:tc>
          <w:tcPr>
            <w:tcW w:w="5670" w:type="dxa"/>
          </w:tcPr>
          <w:p w14:paraId="44F93BA5" w14:textId="0440EB7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2872075A" w14:textId="10F2ABAD" w:rsidR="00E471AF" w:rsidRPr="00B0630E" w:rsidRDefault="00000000" w:rsidP="00E471AF">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cs="CiscoSansTT"/>
                <w:b w:val="0"/>
                <w:bCs w:val="0"/>
              </w:rPr>
            </w:pPr>
            <w:proofErr w:type="spellStart"/>
            <w:r w:rsidRPr="00B0630E">
              <w:rPr>
                <w:rFonts w:cs="CiscoSansTT"/>
                <w:b w:val="0"/>
                <w:bCs w:val="0"/>
              </w:rPr>
              <w:t>PaymentConfirmed</w:t>
            </w:r>
            <w:proofErr w:type="spellEnd"/>
            <w:r w:rsidRPr="00B0630E">
              <w:rPr>
                <w:rFonts w:cs="CiscoSansTT"/>
                <w:b w:val="0"/>
                <w:bCs w:val="0"/>
              </w:rPr>
              <w:t xml:space="preserve"> Webhook URL</w:t>
            </w:r>
          </w:p>
        </w:tc>
        <w:tc>
          <w:tcPr>
            <w:tcW w:w="5670" w:type="dxa"/>
          </w:tcPr>
          <w:p w14:paraId="3ABFF229" w14:textId="4996A6C6"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70B9E941" w14:textId="341A771E"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Confirmed_Workflow" w:history="1">
              <w:r w:rsidR="00E471AF" w:rsidRPr="00B0630E">
                <w:rPr>
                  <w:rStyle w:val="Hyperlink"/>
                  <w:rFonts w:cs="CiscoSansTT"/>
                </w:rPr>
                <w:t>From Confirmed Flow Configuration</w:t>
              </w:r>
            </w:hyperlink>
          </w:p>
        </w:tc>
      </w:tr>
      <w:tr w:rsidR="00FB3062" w:rsidRPr="00B0630E" w14:paraId="134E7973"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2C186B18" w14:textId="5F86AB92" w:rsidR="00FB3062" w:rsidRPr="00FB3062" w:rsidRDefault="00FB3062" w:rsidP="00E471AF">
            <w:pPr>
              <w:tabs>
                <w:tab w:val="left" w:pos="506"/>
              </w:tabs>
              <w:rPr>
                <w:rFonts w:cs="CiscoSansTT"/>
                <w:b w:val="0"/>
                <w:bCs w:val="0"/>
              </w:rPr>
            </w:pPr>
            <w:proofErr w:type="spellStart"/>
            <w:r w:rsidRPr="00FB3062">
              <w:rPr>
                <w:rFonts w:cs="CiscoSansTT"/>
                <w:b w:val="0"/>
                <w:bCs w:val="0"/>
              </w:rPr>
              <w:t>QuickSMS</w:t>
            </w:r>
            <w:proofErr w:type="spellEnd"/>
            <w:r w:rsidRPr="00FB3062">
              <w:rPr>
                <w:rFonts w:cs="CiscoSansTT"/>
                <w:b w:val="0"/>
                <w:bCs w:val="0"/>
              </w:rPr>
              <w:t xml:space="preserve"> Webhook URL</w:t>
            </w:r>
          </w:p>
        </w:tc>
        <w:tc>
          <w:tcPr>
            <w:tcW w:w="5670" w:type="dxa"/>
          </w:tcPr>
          <w:p w14:paraId="3FD14FFC" w14:textId="3388D2A5" w:rsidR="00FB3062" w:rsidRPr="00B0630E" w:rsidRDefault="00FB3062" w:rsidP="00E471AF">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5BF64F56" w14:textId="75694B35" w:rsidR="00FB3062" w:rsidRDefault="00000000" w:rsidP="00E471AF">
            <w:pPr>
              <w:cnfStyle w:val="000000000000" w:firstRow="0" w:lastRow="0" w:firstColumn="0" w:lastColumn="0" w:oddVBand="0" w:evenVBand="0" w:oddHBand="0" w:evenHBand="0" w:firstRowFirstColumn="0" w:firstRowLastColumn="0" w:lastRowFirstColumn="0" w:lastRowLastColumn="0"/>
            </w:pPr>
            <w:hyperlink w:anchor="_Quick_SMS_Message" w:history="1">
              <w:r w:rsidR="00FB3062" w:rsidRPr="00FB3062">
                <w:rPr>
                  <w:rStyle w:val="Hyperlink"/>
                </w:rPr>
                <w:t xml:space="preserve">From </w:t>
              </w:r>
              <w:proofErr w:type="spellStart"/>
              <w:r w:rsidR="00FB3062" w:rsidRPr="00FB3062">
                <w:rPr>
                  <w:rStyle w:val="Hyperlink"/>
                </w:rPr>
                <w:t>QuickSMS</w:t>
              </w:r>
              <w:proofErr w:type="spellEnd"/>
              <w:r w:rsidR="00FB3062" w:rsidRPr="00FB3062">
                <w:rPr>
                  <w:rStyle w:val="Hyperlink"/>
                </w:rPr>
                <w:t xml:space="preserve"> Configuration</w:t>
              </w:r>
            </w:hyperlink>
          </w:p>
        </w:tc>
      </w:tr>
    </w:tbl>
    <w:p w14:paraId="1324F9CB" w14:textId="77777777" w:rsidR="007B4584" w:rsidRPr="00B0630E" w:rsidRDefault="007B4584" w:rsidP="007B4584">
      <w:pPr>
        <w:rPr>
          <w:rFonts w:cs="CiscoSansTT"/>
        </w:rPr>
      </w:pPr>
    </w:p>
    <w:p w14:paraId="6E30D9ED" w14:textId="0E6C6D94" w:rsidR="007B4584" w:rsidRPr="00B0630E" w:rsidRDefault="007B4584" w:rsidP="00E92119">
      <w:pPr>
        <w:pStyle w:val="Heading2"/>
        <w:rPr>
          <w:rFonts w:cs="CiscoSansTT"/>
        </w:rPr>
      </w:pPr>
      <w:bookmarkStart w:id="12" w:name="_Create_OAuth_Integration"/>
      <w:bookmarkStart w:id="13" w:name="_Toc156997489"/>
      <w:bookmarkEnd w:id="12"/>
      <w:r w:rsidRPr="00B0630E">
        <w:rPr>
          <w:rFonts w:cs="CiscoSansTT"/>
        </w:rPr>
        <w:t>Create OAuth Integration</w:t>
      </w:r>
      <w:bookmarkEnd w:id="13"/>
    </w:p>
    <w:p w14:paraId="3687612C" w14:textId="3A3076A1" w:rsidR="00174549" w:rsidRPr="00B0630E" w:rsidRDefault="00A7670B" w:rsidP="00A7670B">
      <w:pPr>
        <w:rPr>
          <w:rFonts w:cs="CiscoSansTT"/>
        </w:rPr>
      </w:pPr>
      <w:r w:rsidRPr="00B0630E">
        <w:rPr>
          <w:rFonts w:cs="CiscoSansTT"/>
        </w:rPr>
        <w:t xml:space="preserve">An OAuth </w:t>
      </w:r>
      <w:r w:rsidR="00BC2379" w:rsidRPr="00B0630E">
        <w:rPr>
          <w:rFonts w:cs="CiscoSansTT"/>
        </w:rPr>
        <w:t>token</w:t>
      </w:r>
      <w:r w:rsidRPr="00B0630E">
        <w:rPr>
          <w:rFonts w:cs="CiscoSansTT"/>
        </w:rPr>
        <w:t xml:space="preserve"> is required to perform API operations for JDS event injection and other functionalities. </w:t>
      </w:r>
    </w:p>
    <w:p w14:paraId="72D429E3" w14:textId="77777777" w:rsidR="00174549" w:rsidRPr="00B0630E" w:rsidRDefault="00174549" w:rsidP="00A7670B">
      <w:pPr>
        <w:rPr>
          <w:rFonts w:cs="CiscoSansTT"/>
        </w:rPr>
      </w:pPr>
    </w:p>
    <w:p w14:paraId="58BF4E4E" w14:textId="47194E96" w:rsidR="00A7670B" w:rsidRPr="00B0630E" w:rsidRDefault="00A7670B" w:rsidP="00A7670B">
      <w:pPr>
        <w:rPr>
          <w:rFonts w:cs="CiscoSansTT"/>
          <w:color w:val="FF0000"/>
        </w:rPr>
      </w:pPr>
      <w:r w:rsidRPr="00B0630E">
        <w:rPr>
          <w:rFonts w:cs="CiscoSansTT"/>
          <w:color w:val="FF0000"/>
        </w:rPr>
        <w:t>Important Note: OAuth tokens created may only last for a single day.  Be sure to re</w:t>
      </w:r>
      <w:r w:rsidR="00174549" w:rsidRPr="00B0630E">
        <w:rPr>
          <w:rFonts w:cs="CiscoSansTT"/>
          <w:color w:val="FF0000"/>
        </w:rPr>
        <w:t>-populate</w:t>
      </w:r>
      <w:r w:rsidRPr="00B0630E">
        <w:rPr>
          <w:rFonts w:cs="CiscoSansTT"/>
          <w:color w:val="FF0000"/>
        </w:rPr>
        <w:t xml:space="preserve"> your token in your flows right before your customer demo</w:t>
      </w:r>
      <w:r w:rsidR="00174549" w:rsidRPr="00B0630E">
        <w:rPr>
          <w:rFonts w:cs="CiscoSansTT"/>
          <w:color w:val="FF0000"/>
        </w:rPr>
        <w:t xml:space="preserve"> to avoid failures</w:t>
      </w:r>
      <w:r w:rsidRPr="00B0630E">
        <w:rPr>
          <w:rFonts w:cs="CiscoSansTT"/>
          <w:color w:val="FF0000"/>
        </w:rPr>
        <w:t xml:space="preserve">. This will be described in a later portion of this document.  Alternatively, set up a </w:t>
      </w:r>
      <w:hyperlink r:id="rId12" w:history="1">
        <w:r w:rsidRPr="00B0630E">
          <w:rPr>
            <w:rStyle w:val="Hyperlink"/>
            <w:rFonts w:cs="CiscoSansTT"/>
          </w:rPr>
          <w:t>token store</w:t>
        </w:r>
      </w:hyperlink>
      <w:r w:rsidRPr="00B0630E">
        <w:rPr>
          <w:rFonts w:cs="CiscoSansTT"/>
          <w:color w:val="FF0000"/>
        </w:rPr>
        <w:t xml:space="preserve"> using the </w:t>
      </w:r>
      <w:hyperlink r:id="rId13" w:history="1">
        <w:r w:rsidRPr="00B0630E">
          <w:rPr>
            <w:rStyle w:val="Hyperlink"/>
            <w:rFonts w:cs="CiscoSansTT"/>
          </w:rPr>
          <w:t>tutorial video</w:t>
        </w:r>
      </w:hyperlink>
      <w:r w:rsidR="00174549" w:rsidRPr="00B0630E">
        <w:rPr>
          <w:rFonts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cs="CiscoSansTT"/>
        </w:rPr>
      </w:pPr>
      <w:r w:rsidRPr="00B0630E">
        <w:rPr>
          <w:rFonts w:cs="CiscoSansTT"/>
        </w:rPr>
        <w:t xml:space="preserve">Go to </w:t>
      </w:r>
      <w:hyperlink r:id="rId14" w:history="1">
        <w:r w:rsidRPr="00B0630E">
          <w:rPr>
            <w:rStyle w:val="Hyperlink"/>
            <w:rFonts w:cs="CiscoSansTT"/>
          </w:rPr>
          <w:t>https://developer.webex-cx.com/</w:t>
        </w:r>
      </w:hyperlink>
      <w:r w:rsidRPr="00B0630E">
        <w:rPr>
          <w:rFonts w:cs="CiscoSansTT"/>
        </w:rPr>
        <w:t xml:space="preserve"> and log in using an administrator account.</w:t>
      </w:r>
      <w:r w:rsidRPr="00B0630E">
        <w:rPr>
          <w:rFonts w:cs="CiscoSansTT"/>
        </w:rPr>
        <w:br/>
      </w:r>
    </w:p>
    <w:p w14:paraId="55FE8A16" w14:textId="4CFB64E4" w:rsidR="00A009D5" w:rsidRPr="00B0630E" w:rsidRDefault="00A009D5" w:rsidP="00A009D5">
      <w:pPr>
        <w:pStyle w:val="ListParagraph"/>
        <w:numPr>
          <w:ilvl w:val="0"/>
          <w:numId w:val="3"/>
        </w:numPr>
        <w:rPr>
          <w:rFonts w:cs="CiscoSansTT"/>
        </w:rPr>
      </w:pPr>
      <w:r w:rsidRPr="00B0630E">
        <w:rPr>
          <w:rFonts w:cs="CiscoSansTT"/>
        </w:rPr>
        <w:t>Click “My Webex Apps” from the sub menu in the top right, then select “Create a new app”</w:t>
      </w:r>
      <w:r w:rsidR="00A579D2">
        <w:rPr>
          <w:rFonts w:cs="CiscoSansTT"/>
        </w:rPr>
        <w:t>.</w:t>
      </w:r>
      <w:r w:rsidRPr="00B0630E">
        <w:rPr>
          <w:rFonts w:cs="CiscoSansTT"/>
        </w:rPr>
        <w:br/>
      </w:r>
      <w:r w:rsidRPr="00B0630E">
        <w:rPr>
          <w:rFonts w:cs="CiscoSansTT"/>
          <w:noProof/>
        </w:rPr>
        <w:drawing>
          <wp:inline distT="0" distB="0" distL="0" distR="0" wp14:anchorId="335971F9" wp14:editId="0976301B">
            <wp:extent cx="2209800" cy="1244600"/>
            <wp:effectExtent l="0" t="0" r="0" b="0"/>
            <wp:docPr id="1736550238" name="Picture 1736550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5"/>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cs="CiscoSansTT"/>
        </w:rPr>
      </w:pPr>
      <w:r w:rsidRPr="00B0630E">
        <w:rPr>
          <w:rFonts w:cs="CiscoSansTT"/>
        </w:rPr>
        <w:t>Configure your integration as follows.</w:t>
      </w:r>
      <w:r w:rsidRPr="00B0630E">
        <w:rPr>
          <w:rFonts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cs="CiscoSansTT"/>
              </w:rPr>
            </w:pPr>
            <w:r w:rsidRPr="00B0630E">
              <w:rPr>
                <w:rFonts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cs="CiscoSansTT"/>
              </w:rPr>
            </w:pPr>
            <w:r w:rsidRPr="00B0630E">
              <w:rPr>
                <w:rFonts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proofErr w:type="spellStart"/>
            <w:r w:rsidRPr="00B0630E">
              <w:rPr>
                <w:rFonts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cs="CiscoSansTT"/>
                <w:b w:val="0"/>
                <w:bCs w:val="0"/>
              </w:rPr>
            </w:pPr>
            <w:r w:rsidRPr="00B0630E">
              <w:rPr>
                <w:rFonts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cs="CiscoSansTT"/>
              </w:rPr>
            </w:pPr>
            <w:r w:rsidRPr="00B0630E">
              <w:rPr>
                <w:rFonts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cs="CiscoSansTT"/>
              </w:rPr>
            </w:pPr>
            <w:r w:rsidRPr="00AE24AB">
              <w:rPr>
                <w:rFonts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AE24AB">
              <w:rPr>
                <w:rFonts w:cs="CiscoSansTT"/>
              </w:rPr>
              <w:t>Select All</w:t>
            </w:r>
          </w:p>
        </w:tc>
      </w:tr>
    </w:tbl>
    <w:p w14:paraId="6B3012F6" w14:textId="77777777" w:rsidR="00A009D5" w:rsidRPr="00B0630E" w:rsidRDefault="00A009D5" w:rsidP="00A009D5">
      <w:pPr>
        <w:rPr>
          <w:rFonts w:cs="CiscoSansTT"/>
        </w:rPr>
      </w:pPr>
    </w:p>
    <w:p w14:paraId="6D1705B0" w14:textId="4ACD0295" w:rsidR="00A009D5" w:rsidRPr="00B0630E" w:rsidRDefault="007F1336" w:rsidP="00A009D5">
      <w:pPr>
        <w:pStyle w:val="ListParagraph"/>
        <w:numPr>
          <w:ilvl w:val="0"/>
          <w:numId w:val="3"/>
        </w:numPr>
        <w:rPr>
          <w:rFonts w:cs="CiscoSansTT"/>
        </w:rPr>
      </w:pPr>
      <w:r w:rsidRPr="00B0630E">
        <w:rPr>
          <w:rFonts w:cs="CiscoSansTT"/>
        </w:rPr>
        <w:t xml:space="preserve">You will be presented with a screen of information.  Go to the </w:t>
      </w:r>
      <w:hyperlink w:anchor="_Required_Info" w:history="1">
        <w:r w:rsidRPr="00B0630E">
          <w:rPr>
            <w:rStyle w:val="Hyperlink"/>
            <w:rFonts w:cs="CiscoSansTT"/>
          </w:rPr>
          <w:t>required information</w:t>
        </w:r>
      </w:hyperlink>
      <w:r w:rsidRPr="00B0630E">
        <w:rPr>
          <w:rFonts w:cs="CiscoSansTT"/>
        </w:rPr>
        <w:t xml:space="preserve"> table and fill out the relevant fields</w:t>
      </w:r>
      <w:r w:rsidR="00933D3D">
        <w:rPr>
          <w:rFonts w:cs="CiscoSansTT"/>
        </w:rPr>
        <w:t xml:space="preserve"> with the info displayed on the screen.</w:t>
      </w:r>
    </w:p>
    <w:p w14:paraId="2C30AF41" w14:textId="77777777" w:rsidR="001C3697" w:rsidRPr="00B0630E" w:rsidRDefault="001C3697" w:rsidP="00174549">
      <w:pPr>
        <w:rPr>
          <w:rFonts w:cs="CiscoSansTT"/>
        </w:rPr>
      </w:pPr>
    </w:p>
    <w:p w14:paraId="7540FBB6" w14:textId="3B0EF23D" w:rsidR="00E92119" w:rsidRPr="00B0630E" w:rsidRDefault="00E92119" w:rsidP="00E92119">
      <w:pPr>
        <w:pStyle w:val="Heading2"/>
        <w:rPr>
          <w:rFonts w:cs="CiscoSansTT"/>
        </w:rPr>
      </w:pPr>
      <w:bookmarkStart w:id="14" w:name="_Install_Postman_Collection"/>
      <w:bookmarkStart w:id="15" w:name="_Toc156997490"/>
      <w:bookmarkEnd w:id="14"/>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5"/>
    </w:p>
    <w:p w14:paraId="450BCED6" w14:textId="162FEC24" w:rsidR="007B4584" w:rsidRPr="00B0630E" w:rsidRDefault="007B4584" w:rsidP="007B4584">
      <w:pPr>
        <w:rPr>
          <w:rFonts w:cs="CiscoSansTT"/>
        </w:rPr>
      </w:pPr>
      <w:r w:rsidRPr="00B0630E">
        <w:rPr>
          <w:rFonts w:cs="CiscoSansTT"/>
        </w:rPr>
        <w:t>The postman collection has several functionalities.</w:t>
      </w:r>
      <w:r w:rsidR="00E275EE" w:rsidRPr="00B0630E">
        <w:rPr>
          <w:rFonts w:cs="CiscoSansTT"/>
        </w:rPr>
        <w:t xml:space="preserve">  Download it from the </w:t>
      </w:r>
      <w:hyperlink r:id="rId16" w:history="1">
        <w:proofErr w:type="spellStart"/>
        <w:r w:rsidR="004A5033" w:rsidRPr="00B0630E">
          <w:rPr>
            <w:rStyle w:val="Hyperlink"/>
            <w:rFonts w:cs="CiscoSansTT"/>
          </w:rPr>
          <w:t>Git</w:t>
        </w:r>
        <w:proofErr w:type="spellEnd"/>
        <w:r w:rsidR="004A5033" w:rsidRPr="00B0630E">
          <w:rPr>
            <w:rStyle w:val="Hyperlink"/>
            <w:rFonts w:cs="CiscoSansTT"/>
          </w:rPr>
          <w:t xml:space="preserve"> Repo</w:t>
        </w:r>
      </w:hyperlink>
      <w:r w:rsidR="004A5033" w:rsidRPr="00B0630E">
        <w:rPr>
          <w:rFonts w:cs="CiscoSansTT"/>
        </w:rPr>
        <w:t>.</w:t>
      </w:r>
      <w:r w:rsidR="002C0CA0" w:rsidRPr="00B0630E">
        <w:rPr>
          <w:rFonts w:cs="CiscoSansTT"/>
        </w:rPr>
        <w:t xml:space="preserve">  This collection uses JDS API samples by </w:t>
      </w:r>
      <w:proofErr w:type="spellStart"/>
      <w:r w:rsidR="002C0CA0" w:rsidRPr="00B0630E">
        <w:rPr>
          <w:rFonts w:cs="CiscoSansTT"/>
        </w:rPr>
        <w:t>Arunabh</w:t>
      </w:r>
      <w:proofErr w:type="spellEnd"/>
      <w:r w:rsidR="002C0CA0" w:rsidRPr="00B0630E">
        <w:rPr>
          <w:rFonts w:cs="CiscoSansTT"/>
        </w:rPr>
        <w:t xml:space="preserve"> </w:t>
      </w:r>
      <w:r w:rsidR="00A579D2">
        <w:t xml:space="preserve">Bhattacharjee </w:t>
      </w:r>
      <w:r w:rsidR="00E10ABC" w:rsidRPr="00B0630E">
        <w:rPr>
          <w:rFonts w:cs="CiscoSansTT"/>
        </w:rPr>
        <w:t xml:space="preserve">and Barry McLellan </w:t>
      </w:r>
      <w:r w:rsidR="002C0CA0" w:rsidRPr="00B0630E">
        <w:rPr>
          <w:rFonts w:cs="CiscoSansTT"/>
        </w:rPr>
        <w:t xml:space="preserve">located </w:t>
      </w:r>
      <w:hyperlink r:id="rId17" w:history="1">
        <w:r w:rsidR="002C0CA0" w:rsidRPr="00B0630E">
          <w:rPr>
            <w:rStyle w:val="Hyperlink"/>
            <w:rFonts w:cs="CiscoSansTT"/>
          </w:rPr>
          <w:t>here</w:t>
        </w:r>
      </w:hyperlink>
      <w:r w:rsidR="00A579D2">
        <w:rPr>
          <w:rStyle w:val="Hyperlink"/>
          <w:rFonts w:cs="CiscoSansTT"/>
        </w:rPr>
        <w:t>.</w:t>
      </w:r>
    </w:p>
    <w:p w14:paraId="1AA1F0EA" w14:textId="77777777" w:rsidR="004A5033" w:rsidRPr="00B0630E" w:rsidRDefault="004A5033" w:rsidP="007B4584">
      <w:pPr>
        <w:rPr>
          <w:rFonts w:cs="CiscoSansTT"/>
        </w:rPr>
      </w:pPr>
    </w:p>
    <w:p w14:paraId="0E9E4302" w14:textId="13132351" w:rsidR="004A5033" w:rsidRPr="00B0630E" w:rsidRDefault="004A5033" w:rsidP="004A5033">
      <w:pPr>
        <w:pStyle w:val="ListParagraph"/>
        <w:numPr>
          <w:ilvl w:val="0"/>
          <w:numId w:val="4"/>
        </w:numPr>
        <w:rPr>
          <w:rFonts w:cs="CiscoSansTT"/>
        </w:rPr>
      </w:pPr>
      <w:r w:rsidRPr="00B0630E">
        <w:rPr>
          <w:rFonts w:cs="CiscoSansTT"/>
        </w:rPr>
        <w:t>Open Postman, choose File -&gt; Import</w:t>
      </w:r>
      <w:r w:rsidRPr="00B0630E">
        <w:rPr>
          <w:rFonts w:cs="CiscoSansTT"/>
        </w:rPr>
        <w:br/>
      </w:r>
    </w:p>
    <w:p w14:paraId="1829AF54" w14:textId="77777777" w:rsidR="004A5033" w:rsidRPr="00B0630E" w:rsidRDefault="004A5033" w:rsidP="004A5033">
      <w:pPr>
        <w:pStyle w:val="ListParagraph"/>
        <w:numPr>
          <w:ilvl w:val="0"/>
          <w:numId w:val="4"/>
        </w:numPr>
        <w:rPr>
          <w:rFonts w:cs="CiscoSansTT"/>
        </w:rPr>
      </w:pPr>
      <w:r w:rsidRPr="00B0630E">
        <w:rPr>
          <w:rFonts w:cs="CiscoSansTT"/>
        </w:rPr>
        <w:t xml:space="preserve">Load the file “CCEP Payment </w:t>
      </w:r>
      <w:proofErr w:type="spellStart"/>
      <w:r w:rsidRPr="00B0630E">
        <w:rPr>
          <w:rFonts w:cs="CiscoSansTT"/>
        </w:rPr>
        <w:t>Collection.postman_</w:t>
      </w:r>
      <w:proofErr w:type="gramStart"/>
      <w:r w:rsidRPr="00B0630E">
        <w:rPr>
          <w:rFonts w:cs="CiscoSansTT"/>
        </w:rPr>
        <w:t>collection.json</w:t>
      </w:r>
      <w:proofErr w:type="spellEnd"/>
      <w:proofErr w:type="gramEnd"/>
      <w:r w:rsidRPr="00B0630E">
        <w:rPr>
          <w:rFonts w:cs="CiscoSansTT"/>
        </w:rPr>
        <w:t>”</w:t>
      </w:r>
      <w:r w:rsidRPr="00B0630E">
        <w:rPr>
          <w:rFonts w:cs="CiscoSansTT"/>
        </w:rPr>
        <w:br/>
      </w:r>
    </w:p>
    <w:p w14:paraId="5D68EAF9" w14:textId="4DC873CC" w:rsidR="004A5033" w:rsidRPr="00B0630E" w:rsidRDefault="004A5033" w:rsidP="004A5033">
      <w:pPr>
        <w:pStyle w:val="ListParagraph"/>
        <w:numPr>
          <w:ilvl w:val="0"/>
          <w:numId w:val="4"/>
        </w:numPr>
        <w:rPr>
          <w:rFonts w:cs="CiscoSansTT"/>
        </w:rPr>
      </w:pPr>
      <w:r w:rsidRPr="00B0630E">
        <w:rPr>
          <w:rFonts w:cs="CiscoSansTT"/>
        </w:rPr>
        <w:t xml:space="preserve">Log into </w:t>
      </w:r>
      <w:r w:rsidR="00A579D2">
        <w:rPr>
          <w:rFonts w:cs="CiscoSansTT"/>
        </w:rPr>
        <w:t>C</w:t>
      </w:r>
      <w:r w:rsidRPr="00B0630E">
        <w:rPr>
          <w:rFonts w:cs="CiscoSansTT"/>
        </w:rPr>
        <w:t xml:space="preserve">ontrol </w:t>
      </w:r>
      <w:r w:rsidR="00A579D2">
        <w:rPr>
          <w:rFonts w:cs="CiscoSansTT"/>
        </w:rPr>
        <w:t>H</w:t>
      </w:r>
      <w:r w:rsidRPr="00B0630E">
        <w:rPr>
          <w:rFonts w:cs="CiscoSansTT"/>
        </w:rPr>
        <w:t>ub.  Select the “Customer Journey Data” Tab, and copy your project ID.  Populate it</w:t>
      </w:r>
      <w:r w:rsidR="006C785E" w:rsidRPr="00B0630E">
        <w:rPr>
          <w:rFonts w:cs="CiscoSansTT"/>
        </w:rPr>
        <w:t>, and your Org ID</w:t>
      </w:r>
      <w:r w:rsidRPr="00B0630E">
        <w:rPr>
          <w:rFonts w:cs="CiscoSansTT"/>
        </w:rPr>
        <w:t xml:space="preserve"> in the </w:t>
      </w:r>
      <w:hyperlink w:anchor="_Required_Info" w:history="1">
        <w:r w:rsidRPr="00B0630E">
          <w:rPr>
            <w:rStyle w:val="Hyperlink"/>
            <w:rFonts w:cs="CiscoSansTT"/>
          </w:rPr>
          <w:t>Required Info Table</w:t>
        </w:r>
      </w:hyperlink>
      <w:r w:rsidRPr="00B0630E">
        <w:rPr>
          <w:rFonts w:cs="CiscoSansTT"/>
        </w:rPr>
        <w:t>.</w:t>
      </w:r>
      <w:r w:rsidRPr="00B0630E">
        <w:rPr>
          <w:rFonts w:cs="CiscoSansTT"/>
        </w:rPr>
        <w:br/>
      </w:r>
      <w:r w:rsidRPr="00B0630E">
        <w:rPr>
          <w:rFonts w:cs="CiscoSansTT"/>
          <w:noProof/>
        </w:rPr>
        <w:lastRenderedPageBreak/>
        <w:drawing>
          <wp:inline distT="0" distB="0" distL="0" distR="0" wp14:anchorId="7F3EE65F" wp14:editId="2FEC66BE">
            <wp:extent cx="1923011" cy="1637734"/>
            <wp:effectExtent l="0" t="0" r="0" b="635"/>
            <wp:docPr id="1001509518" name="Picture 1001509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8"/>
                    <a:stretch>
                      <a:fillRect/>
                    </a:stretch>
                  </pic:blipFill>
                  <pic:spPr>
                    <a:xfrm>
                      <a:off x="0" y="0"/>
                      <a:ext cx="1953376" cy="1663594"/>
                    </a:xfrm>
                    <a:prstGeom prst="rect">
                      <a:avLst/>
                    </a:prstGeom>
                  </pic:spPr>
                </pic:pic>
              </a:graphicData>
            </a:graphic>
          </wp:inline>
        </w:drawing>
      </w:r>
      <w:r w:rsidRPr="00B0630E">
        <w:rPr>
          <w:rFonts w:cs="CiscoSansTT"/>
        </w:rPr>
        <w:br/>
      </w:r>
    </w:p>
    <w:p w14:paraId="694020ED" w14:textId="4B4C508C" w:rsidR="004A5033" w:rsidRPr="00B0630E" w:rsidRDefault="000E38C4" w:rsidP="004A5033">
      <w:pPr>
        <w:pStyle w:val="ListParagraph"/>
        <w:numPr>
          <w:ilvl w:val="0"/>
          <w:numId w:val="4"/>
        </w:numPr>
        <w:rPr>
          <w:rFonts w:cs="CiscoSansTT"/>
        </w:rPr>
      </w:pPr>
      <w:r w:rsidRPr="00B0630E">
        <w:rPr>
          <w:rFonts w:cs="CiscoSansTT"/>
        </w:rPr>
        <w:t xml:space="preserve">Go back to Postman. </w:t>
      </w:r>
      <w:r w:rsidR="004A5033" w:rsidRPr="00B0630E">
        <w:rPr>
          <w:rFonts w:cs="CiscoSansTT"/>
        </w:rPr>
        <w:t xml:space="preserve">Select the collection </w:t>
      </w:r>
      <w:r w:rsidRPr="00B0630E">
        <w:rPr>
          <w:rFonts w:cs="CiscoSansTT"/>
        </w:rPr>
        <w:t xml:space="preserve">you just imported </w:t>
      </w:r>
      <w:r w:rsidR="004A5033" w:rsidRPr="00B0630E">
        <w:rPr>
          <w:rFonts w:cs="CiscoSansTT"/>
        </w:rPr>
        <w:t xml:space="preserve">and go to the </w:t>
      </w:r>
      <w:r w:rsidR="00A579D2">
        <w:rPr>
          <w:rFonts w:cs="CiscoSansTT"/>
        </w:rPr>
        <w:t>V</w:t>
      </w:r>
      <w:r w:rsidR="00A579D2" w:rsidRPr="00B0630E">
        <w:rPr>
          <w:rFonts w:cs="CiscoSansTT"/>
        </w:rPr>
        <w:t xml:space="preserve">ariables </w:t>
      </w:r>
      <w:r w:rsidR="004A5033" w:rsidRPr="00B0630E">
        <w:rPr>
          <w:rFonts w:cs="CiscoSansTT"/>
        </w:rPr>
        <w:t>screen. Populate</w:t>
      </w:r>
      <w:r w:rsidR="008458AB" w:rsidRPr="00B0630E">
        <w:rPr>
          <w:rFonts w:cs="CiscoSansTT"/>
        </w:rPr>
        <w:t xml:space="preserve"> </w:t>
      </w:r>
      <w:r w:rsidR="00A579D2" w:rsidRPr="00B0630E">
        <w:rPr>
          <w:rFonts w:cs="CiscoSansTT"/>
        </w:rPr>
        <w:t>all</w:t>
      </w:r>
      <w:r w:rsidR="008458AB" w:rsidRPr="00B0630E">
        <w:rPr>
          <w:rFonts w:cs="CiscoSansTT"/>
        </w:rPr>
        <w:t xml:space="preserve"> the fields using info from the </w:t>
      </w:r>
      <w:hyperlink w:anchor="_Required_Info" w:history="1">
        <w:r w:rsidR="008458AB" w:rsidRPr="00B0630E">
          <w:rPr>
            <w:rStyle w:val="Hyperlink"/>
            <w:rFonts w:cs="CiscoSansTT"/>
          </w:rPr>
          <w:t>Required Info Table</w:t>
        </w:r>
      </w:hyperlink>
      <w:r w:rsidR="008458AB" w:rsidRPr="00B0630E">
        <w:rPr>
          <w:rFonts w:cs="CiscoSansTT"/>
        </w:rPr>
        <w:t xml:space="preserve">. except for </w:t>
      </w:r>
      <w:proofErr w:type="spellStart"/>
      <w:r w:rsidR="008458AB" w:rsidRPr="00B0630E">
        <w:rPr>
          <w:rFonts w:cs="CiscoSansTT"/>
        </w:rPr>
        <w:t>MockAPIID</w:t>
      </w:r>
      <w:proofErr w:type="spellEnd"/>
      <w:r w:rsidR="008458AB" w:rsidRPr="00B0630E">
        <w:rPr>
          <w:rFonts w:cs="CiscoSansTT"/>
        </w:rPr>
        <w:t xml:space="preserve">, </w:t>
      </w:r>
      <w:proofErr w:type="spellStart"/>
      <w:r w:rsidR="008458AB" w:rsidRPr="00B0630E">
        <w:rPr>
          <w:rFonts w:cs="CiscoSansTT"/>
        </w:rPr>
        <w:t>baseURL</w:t>
      </w:r>
      <w:proofErr w:type="spellEnd"/>
      <w:r w:rsidR="008458AB" w:rsidRPr="00B0630E">
        <w:rPr>
          <w:rFonts w:cs="CiscoSansTT"/>
        </w:rPr>
        <w:t xml:space="preserve"> &amp; identity, these will be used later. </w:t>
      </w:r>
      <w:r w:rsidR="008458AB" w:rsidRPr="00B0630E">
        <w:rPr>
          <w:rFonts w:cs="CiscoSansTT"/>
          <w:b/>
          <w:bCs/>
        </w:rPr>
        <w:t>SAVE THE COLLECTION</w:t>
      </w:r>
      <w:r w:rsidR="00A579D2">
        <w:rPr>
          <w:rFonts w:cs="CiscoSansTT"/>
          <w:b/>
          <w:bCs/>
        </w:rPr>
        <w:t>.</w:t>
      </w:r>
      <w:r w:rsidR="00F21F30" w:rsidRPr="00B0630E">
        <w:rPr>
          <w:rFonts w:cs="CiscoSansTT"/>
          <w:b/>
          <w:bCs/>
        </w:rPr>
        <w:br/>
      </w:r>
      <w:r w:rsidR="008458AB" w:rsidRPr="00B0630E">
        <w:rPr>
          <w:rFonts w:cs="CiscoSansTT"/>
          <w:b/>
          <w:bCs/>
        </w:rPr>
        <w:br/>
      </w:r>
      <w:r w:rsidR="008458AB" w:rsidRPr="00B0630E">
        <w:rPr>
          <w:rFonts w:cs="CiscoSansTT"/>
          <w:noProof/>
        </w:rPr>
        <w:drawing>
          <wp:inline distT="0" distB="0" distL="0" distR="0" wp14:anchorId="080BDFE3" wp14:editId="619500F6">
            <wp:extent cx="5731510" cy="1683385"/>
            <wp:effectExtent l="0" t="0" r="0" b="5715"/>
            <wp:docPr id="891809132" name="Picture 891809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9"/>
                    <a:stretch>
                      <a:fillRect/>
                    </a:stretch>
                  </pic:blipFill>
                  <pic:spPr>
                    <a:xfrm>
                      <a:off x="0" y="0"/>
                      <a:ext cx="5731510" cy="1683385"/>
                    </a:xfrm>
                    <a:prstGeom prst="rect">
                      <a:avLst/>
                    </a:prstGeom>
                  </pic:spPr>
                </pic:pic>
              </a:graphicData>
            </a:graphic>
          </wp:inline>
        </w:drawing>
      </w:r>
      <w:r w:rsidR="00F21F30" w:rsidRPr="00B0630E">
        <w:rPr>
          <w:rFonts w:cs="CiscoSansTT"/>
          <w:b/>
          <w:bCs/>
        </w:rPr>
        <w:br/>
      </w:r>
    </w:p>
    <w:p w14:paraId="2827DBD8" w14:textId="1AC53747" w:rsidR="00F21F30" w:rsidRPr="00B0630E" w:rsidRDefault="00F21F30" w:rsidP="004A5033">
      <w:pPr>
        <w:pStyle w:val="ListParagraph"/>
        <w:numPr>
          <w:ilvl w:val="0"/>
          <w:numId w:val="4"/>
        </w:numPr>
        <w:rPr>
          <w:rFonts w:cs="CiscoSansTT"/>
        </w:rPr>
      </w:pPr>
      <w:r w:rsidRPr="00B0630E">
        <w:rPr>
          <w:rFonts w:cs="CiscoSansTT"/>
        </w:rPr>
        <w:t>Click on the Aut</w:t>
      </w:r>
      <w:r w:rsidR="004117A0" w:rsidRPr="00B0630E">
        <w:rPr>
          <w:rFonts w:cs="CiscoSansTT"/>
        </w:rPr>
        <w:t>h</w:t>
      </w:r>
      <w:r w:rsidRPr="00B0630E">
        <w:rPr>
          <w:rFonts w:cs="CiscoSansTT"/>
        </w:rPr>
        <w:t>orization tab.</w:t>
      </w:r>
      <w:r w:rsidR="004117A0" w:rsidRPr="00B0630E">
        <w:rPr>
          <w:rFonts w:cs="CiscoSansTT"/>
        </w:rPr>
        <w:t xml:space="preserve">  Scroll down to the “Configure new token” area. The fields should be pre-populated to reference the variables you just set up.  </w:t>
      </w:r>
      <w:r w:rsidR="004117A0" w:rsidRPr="00B0630E">
        <w:rPr>
          <w:rFonts w:cs="CiscoSansTT"/>
        </w:rPr>
        <w:br/>
        <w:t>Scroll to the bottom and select “Get New Access Token”.  You will be asked to authenticate, and then accept the integration.</w:t>
      </w:r>
      <w:r w:rsidR="004117A0" w:rsidRPr="00B0630E">
        <w:rPr>
          <w:rFonts w:cs="CiscoSansTT"/>
        </w:rPr>
        <w:br/>
      </w:r>
      <w:r w:rsidR="004117A0" w:rsidRPr="00B0630E">
        <w:rPr>
          <w:rFonts w:cs="CiscoSansTT"/>
          <w:noProof/>
        </w:rPr>
        <w:drawing>
          <wp:inline distT="0" distB="0" distL="0" distR="0" wp14:anchorId="45255A11" wp14:editId="7E8D2997">
            <wp:extent cx="2050473" cy="2279949"/>
            <wp:effectExtent l="0" t="0" r="0" b="6350"/>
            <wp:docPr id="1935270984" name="Picture 1935270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20"/>
                    <a:stretch>
                      <a:fillRect/>
                    </a:stretch>
                  </pic:blipFill>
                  <pic:spPr>
                    <a:xfrm>
                      <a:off x="0" y="0"/>
                      <a:ext cx="2125503" cy="2363376"/>
                    </a:xfrm>
                    <a:prstGeom prst="rect">
                      <a:avLst/>
                    </a:prstGeom>
                  </pic:spPr>
                </pic:pic>
              </a:graphicData>
            </a:graphic>
          </wp:inline>
        </w:drawing>
      </w:r>
      <w:r w:rsidR="004117A0" w:rsidRPr="00B0630E">
        <w:rPr>
          <w:rFonts w:cs="CiscoSansTT"/>
          <w:noProof/>
        </w:rPr>
        <w:drawing>
          <wp:inline distT="0" distB="0" distL="0" distR="0" wp14:anchorId="34D102D9" wp14:editId="079C5718">
            <wp:extent cx="2721033" cy="2043337"/>
            <wp:effectExtent l="0" t="0" r="0" b="1905"/>
            <wp:docPr id="2016217094" name="Picture 2016217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1"/>
                    <a:stretch>
                      <a:fillRect/>
                    </a:stretch>
                  </pic:blipFill>
                  <pic:spPr>
                    <a:xfrm>
                      <a:off x="0" y="0"/>
                      <a:ext cx="2744337" cy="2060837"/>
                    </a:xfrm>
                    <a:prstGeom prst="rect">
                      <a:avLst/>
                    </a:prstGeom>
                  </pic:spPr>
                </pic:pic>
              </a:graphicData>
            </a:graphic>
          </wp:inline>
        </w:drawing>
      </w:r>
    </w:p>
    <w:p w14:paraId="1F6DBA13" w14:textId="77777777" w:rsidR="00280FC8" w:rsidRPr="00280FC8" w:rsidRDefault="00280FC8" w:rsidP="001F4C59">
      <w:pPr>
        <w:ind w:left="360"/>
        <w:rPr>
          <w:rFonts w:cs="CiscoSansTT"/>
        </w:rPr>
      </w:pPr>
    </w:p>
    <w:p w14:paraId="02832263" w14:textId="1EA44813" w:rsidR="004117A0" w:rsidRPr="00B0630E" w:rsidRDefault="004117A0" w:rsidP="004A5033">
      <w:pPr>
        <w:pStyle w:val="ListParagraph"/>
        <w:numPr>
          <w:ilvl w:val="0"/>
          <w:numId w:val="4"/>
        </w:numPr>
        <w:rPr>
          <w:rFonts w:cs="CiscoSansTT"/>
        </w:rPr>
      </w:pPr>
      <w:r w:rsidRPr="00B0630E">
        <w:rPr>
          <w:rFonts w:cs="CiscoSansTT"/>
        </w:rPr>
        <w:t xml:space="preserve">On success, </w:t>
      </w:r>
      <w:proofErr w:type="gramStart"/>
      <w:r w:rsidRPr="00B0630E">
        <w:rPr>
          <w:rFonts w:cs="CiscoSansTT"/>
        </w:rPr>
        <w:t>You</w:t>
      </w:r>
      <w:proofErr w:type="gramEnd"/>
      <w:r w:rsidRPr="00B0630E">
        <w:rPr>
          <w:rFonts w:cs="CiscoSansTT"/>
        </w:rPr>
        <w:t xml:space="preserve"> will be presented with the token details. </w:t>
      </w:r>
      <w:r w:rsidR="0048239D" w:rsidRPr="00B0630E">
        <w:rPr>
          <w:rFonts w:cs="CiscoSansTT"/>
        </w:rPr>
        <w:t xml:space="preserve"> Select “Use this token”</w:t>
      </w:r>
      <w:r w:rsidR="00183D21" w:rsidRPr="00B0630E">
        <w:rPr>
          <w:rFonts w:cs="CiscoSansTT"/>
        </w:rPr>
        <w:t>.</w:t>
      </w:r>
      <w:r w:rsidRPr="00B0630E">
        <w:rPr>
          <w:rFonts w:cs="CiscoSansTT"/>
        </w:rPr>
        <w:t xml:space="preserve"> Feel free to close this screen for now.  If the token fails, check </w:t>
      </w:r>
      <w:r w:rsidRPr="00B0630E">
        <w:rPr>
          <w:rFonts w:cs="CiscoSansTT"/>
        </w:rPr>
        <w:lastRenderedPageBreak/>
        <w:t>the postman log to see why and re-try.  Clearing cookies before choosing “Get new access token” can help.</w:t>
      </w:r>
      <w:r w:rsidR="000B2A37" w:rsidRPr="00B0630E">
        <w:rPr>
          <w:rFonts w:cs="CiscoSansTT"/>
        </w:rPr>
        <w:br/>
      </w:r>
    </w:p>
    <w:p w14:paraId="19AAC2BF" w14:textId="03964939" w:rsidR="000B2A37" w:rsidRPr="00B0630E" w:rsidRDefault="000B2A37" w:rsidP="004A5033">
      <w:pPr>
        <w:pStyle w:val="ListParagraph"/>
        <w:numPr>
          <w:ilvl w:val="0"/>
          <w:numId w:val="4"/>
        </w:numPr>
        <w:rPr>
          <w:rFonts w:cs="CiscoSansTT"/>
        </w:rPr>
      </w:pPr>
      <w:r w:rsidRPr="00B0630E">
        <w:rPr>
          <w:rFonts w:cs="CiscoSansTT"/>
        </w:rPr>
        <w:t>Open the “JDS” Section of the collection and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cs="CiscoSansTT"/>
        </w:rPr>
      </w:pPr>
      <w:r w:rsidRPr="00B0630E">
        <w:rPr>
          <w:rFonts w:cs="CiscoSansTT"/>
          <w:noProof/>
        </w:rPr>
        <w:drawing>
          <wp:inline distT="0" distB="0" distL="0" distR="0" wp14:anchorId="6F423EE5" wp14:editId="151A293E">
            <wp:extent cx="3657600" cy="2093820"/>
            <wp:effectExtent l="0" t="0" r="0" b="1905"/>
            <wp:docPr id="672126279" name="Picture 672126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2"/>
                    <a:stretch>
                      <a:fillRect/>
                    </a:stretch>
                  </pic:blipFill>
                  <pic:spPr>
                    <a:xfrm>
                      <a:off x="0" y="0"/>
                      <a:ext cx="3706591" cy="2121865"/>
                    </a:xfrm>
                    <a:prstGeom prst="rect">
                      <a:avLst/>
                    </a:prstGeom>
                  </pic:spPr>
                </pic:pic>
              </a:graphicData>
            </a:graphic>
          </wp:inline>
        </w:drawing>
      </w:r>
    </w:p>
    <w:p w14:paraId="1A3C66D4" w14:textId="77777777" w:rsidR="003C79C1" w:rsidRDefault="003C79C1" w:rsidP="00E92119">
      <w:pPr>
        <w:pStyle w:val="Heading2"/>
        <w:rPr>
          <w:rFonts w:cs="CiscoSansTT"/>
        </w:rPr>
      </w:pPr>
      <w:bookmarkStart w:id="16" w:name="_Create_MockAPI_DB"/>
      <w:bookmarkEnd w:id="16"/>
    </w:p>
    <w:p w14:paraId="1848FA97" w14:textId="1BEAD00E" w:rsidR="00E92119" w:rsidRPr="00B0630E" w:rsidRDefault="00E92119" w:rsidP="00E92119">
      <w:pPr>
        <w:pStyle w:val="Heading2"/>
        <w:rPr>
          <w:rFonts w:cs="CiscoSansTT"/>
        </w:rPr>
      </w:pPr>
      <w:bookmarkStart w:id="17" w:name="_Toc156997491"/>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7"/>
    </w:p>
    <w:p w14:paraId="424434B8" w14:textId="6F90874B" w:rsidR="00B57F86" w:rsidRPr="00B0630E" w:rsidRDefault="00B57F86" w:rsidP="00B57F86">
      <w:pPr>
        <w:rPr>
          <w:rFonts w:cs="CiscoSansTT"/>
        </w:rPr>
      </w:pPr>
      <w:r w:rsidRPr="00B0630E">
        <w:rPr>
          <w:rFonts w:cs="CiscoSansTT"/>
        </w:rPr>
        <w:t xml:space="preserve">You </w:t>
      </w:r>
      <w:r w:rsidR="00073A5B" w:rsidRPr="00B0630E">
        <w:rPr>
          <w:rFonts w:cs="CiscoSansTT"/>
        </w:rPr>
        <w:t xml:space="preserve">will need to create a </w:t>
      </w:r>
      <w:proofErr w:type="spellStart"/>
      <w:r w:rsidR="00073A5B" w:rsidRPr="00B0630E">
        <w:rPr>
          <w:rFonts w:cs="CiscoSansTT"/>
        </w:rPr>
        <w:t>MockAPI</w:t>
      </w:r>
      <w:proofErr w:type="spellEnd"/>
      <w:r w:rsidR="00073A5B" w:rsidRPr="00B0630E">
        <w:rPr>
          <w:rFonts w:cs="CiscoSansTT"/>
        </w:rPr>
        <w:t xml:space="preserve"> account to act as the “Receiver” for the users that chose not to pay the SMS demand.  It will contain the details of </w:t>
      </w:r>
      <w:r w:rsidR="00AF5C7A" w:rsidRPr="00B0630E">
        <w:rPr>
          <w:rFonts w:cs="CiscoSansTT"/>
        </w:rPr>
        <w:t>all</w:t>
      </w:r>
      <w:r w:rsidR="00073A5B" w:rsidRPr="00B0630E">
        <w:rPr>
          <w:rFonts w:cs="CiscoSansTT"/>
        </w:rPr>
        <w:t xml:space="preserve"> the consumers that need to be added to any outbound calling campaign</w:t>
      </w:r>
      <w:r w:rsidR="00954A03">
        <w:rPr>
          <w:rFonts w:cs="CiscoSansTT"/>
        </w:rPr>
        <w:t xml:space="preserve"> the customer chooses to run</w:t>
      </w:r>
      <w:r w:rsidR="00073A5B" w:rsidRPr="00B0630E">
        <w:rPr>
          <w:rFonts w:cs="CiscoSansTT"/>
        </w:rPr>
        <w:t>.</w:t>
      </w:r>
    </w:p>
    <w:p w14:paraId="005E42B6" w14:textId="77777777" w:rsidR="00073A5B" w:rsidRPr="00B0630E" w:rsidRDefault="00073A5B" w:rsidP="00B57F86">
      <w:pPr>
        <w:rPr>
          <w:rFonts w:cs="CiscoSansTT"/>
        </w:rPr>
      </w:pPr>
    </w:p>
    <w:p w14:paraId="07355611" w14:textId="3B867ECC" w:rsidR="00073A5B" w:rsidRPr="00B0630E" w:rsidRDefault="00073A5B" w:rsidP="00073A5B">
      <w:pPr>
        <w:pStyle w:val="ListParagraph"/>
        <w:numPr>
          <w:ilvl w:val="0"/>
          <w:numId w:val="5"/>
        </w:numPr>
        <w:rPr>
          <w:rFonts w:cs="CiscoSansTT"/>
        </w:rPr>
      </w:pPr>
      <w:r w:rsidRPr="00B0630E">
        <w:rPr>
          <w:rFonts w:cs="CiscoSansTT"/>
        </w:rPr>
        <w:t xml:space="preserve">Go to </w:t>
      </w:r>
      <w:hyperlink r:id="rId23" w:history="1">
        <w:r w:rsidRPr="00B0630E">
          <w:rPr>
            <w:rStyle w:val="Hyperlink"/>
            <w:rFonts w:cs="CiscoSansTT"/>
          </w:rPr>
          <w:t>https://mockapi.io/</w:t>
        </w:r>
      </w:hyperlink>
      <w:r w:rsidRPr="00B0630E">
        <w:rPr>
          <w:rFonts w:cs="CiscoSansTT"/>
        </w:rPr>
        <w:t xml:space="preserve"> and create an account</w:t>
      </w:r>
      <w:r w:rsidR="00AF5C7A">
        <w:rPr>
          <w:rFonts w:cs="CiscoSansTT"/>
        </w:rPr>
        <w:t>.</w:t>
      </w:r>
      <w:r w:rsidR="00C0179E" w:rsidRPr="00B0630E">
        <w:rPr>
          <w:rFonts w:cs="CiscoSansTT"/>
        </w:rPr>
        <w:br/>
      </w:r>
    </w:p>
    <w:p w14:paraId="23E90652" w14:textId="404A4468" w:rsidR="00073A5B" w:rsidRPr="00B0630E" w:rsidRDefault="00073A5B" w:rsidP="00073A5B">
      <w:pPr>
        <w:pStyle w:val="ListParagraph"/>
        <w:numPr>
          <w:ilvl w:val="0"/>
          <w:numId w:val="5"/>
        </w:numPr>
        <w:rPr>
          <w:rFonts w:cs="CiscoSansTT"/>
        </w:rPr>
      </w:pPr>
      <w:r w:rsidRPr="00B0630E">
        <w:rPr>
          <w:rFonts w:cs="CiscoSansTT"/>
        </w:rPr>
        <w:t>Create a new project called WXCC</w:t>
      </w:r>
      <w:r w:rsidR="00AF5C7A">
        <w:rPr>
          <w:rFonts w:cs="CiscoSansTT"/>
        </w:rPr>
        <w:t>.</w:t>
      </w:r>
      <w:r w:rsidR="00C0179E" w:rsidRPr="00B0630E">
        <w:rPr>
          <w:rFonts w:cs="CiscoSansTT"/>
        </w:rPr>
        <w:br/>
      </w:r>
    </w:p>
    <w:p w14:paraId="0357346D" w14:textId="53A47D6F" w:rsidR="00073A5B" w:rsidRPr="00B0630E" w:rsidRDefault="00073A5B" w:rsidP="00073A5B">
      <w:pPr>
        <w:pStyle w:val="ListParagraph"/>
        <w:numPr>
          <w:ilvl w:val="0"/>
          <w:numId w:val="5"/>
        </w:numPr>
        <w:rPr>
          <w:rFonts w:cs="CiscoSansTT"/>
        </w:rPr>
      </w:pPr>
      <w:r w:rsidRPr="00B0630E">
        <w:rPr>
          <w:rFonts w:cs="CiscoSansTT"/>
        </w:rPr>
        <w:t xml:space="preserve">Open your new project and copy out the code part of the API endpoint.  Populate this in the </w:t>
      </w:r>
      <w:hyperlink w:anchor="_Required_Info" w:history="1">
        <w:r w:rsidRPr="00B0630E">
          <w:rPr>
            <w:rStyle w:val="Hyperlink"/>
            <w:rFonts w:cs="CiscoSansTT"/>
          </w:rPr>
          <w:t>Required Info Table</w:t>
        </w:r>
      </w:hyperlink>
      <w:r w:rsidR="00C0179E" w:rsidRPr="00B0630E">
        <w:rPr>
          <w:rFonts w:cs="CiscoSansTT"/>
        </w:rPr>
        <w:t>, and in the postman variables screen we populated earlier</w:t>
      </w:r>
      <w:r w:rsidR="000C6ED1">
        <w:rPr>
          <w:rFonts w:cs="CiscoSansTT"/>
        </w:rPr>
        <w:t xml:space="preserve"> under </w:t>
      </w:r>
      <w:proofErr w:type="spellStart"/>
      <w:r w:rsidR="000C6ED1">
        <w:rPr>
          <w:rFonts w:cs="CiscoSansTT"/>
        </w:rPr>
        <w:t>MockAPIID</w:t>
      </w:r>
      <w:proofErr w:type="spellEnd"/>
      <w:r w:rsidR="00AF5C7A">
        <w:rPr>
          <w:rFonts w:cs="CiscoSansTT"/>
        </w:rPr>
        <w:t>.</w:t>
      </w:r>
      <w:r w:rsidR="00C0179E" w:rsidRPr="00B0630E">
        <w:rPr>
          <w:rFonts w:cs="CiscoSansTT"/>
        </w:rPr>
        <w:br/>
      </w:r>
      <w:r w:rsidR="00C0179E" w:rsidRPr="00B0630E">
        <w:rPr>
          <w:rFonts w:cs="CiscoSansTT"/>
          <w:noProof/>
        </w:rPr>
        <w:drawing>
          <wp:inline distT="0" distB="0" distL="0" distR="0" wp14:anchorId="7A5A8DB6" wp14:editId="209BCCE8">
            <wp:extent cx="2831869" cy="1354440"/>
            <wp:effectExtent l="0" t="0" r="635" b="5080"/>
            <wp:docPr id="217288910" name="Picture 21728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4"/>
                    <a:stretch>
                      <a:fillRect/>
                    </a:stretch>
                  </pic:blipFill>
                  <pic:spPr>
                    <a:xfrm>
                      <a:off x="0" y="0"/>
                      <a:ext cx="2870129" cy="1372739"/>
                    </a:xfrm>
                    <a:prstGeom prst="rect">
                      <a:avLst/>
                    </a:prstGeom>
                  </pic:spPr>
                </pic:pic>
              </a:graphicData>
            </a:graphic>
          </wp:inline>
        </w:drawing>
      </w:r>
      <w:r w:rsidR="000C6ED1">
        <w:rPr>
          <w:rFonts w:cs="CiscoSansTT"/>
        </w:rPr>
        <w:br/>
      </w:r>
      <w:r w:rsidR="000C6ED1" w:rsidRPr="00933D3D">
        <w:rPr>
          <w:rFonts w:cs="CiscoSansTT"/>
          <w:noProof/>
        </w:rPr>
        <w:lastRenderedPageBreak/>
        <w:drawing>
          <wp:inline distT="0" distB="0" distL="0" distR="0" wp14:anchorId="1C24DD4E" wp14:editId="4D4AC52A">
            <wp:extent cx="3668684" cy="2789517"/>
            <wp:effectExtent l="0" t="0" r="1905" b="5080"/>
            <wp:docPr id="718307613" name="Picture 71830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5"/>
                    <a:stretch>
                      <a:fillRect/>
                    </a:stretch>
                  </pic:blipFill>
                  <pic:spPr>
                    <a:xfrm>
                      <a:off x="0" y="0"/>
                      <a:ext cx="3685255" cy="2802117"/>
                    </a:xfrm>
                    <a:prstGeom prst="rect">
                      <a:avLst/>
                    </a:prstGeom>
                  </pic:spPr>
                </pic:pic>
              </a:graphicData>
            </a:graphic>
          </wp:inline>
        </w:drawing>
      </w:r>
      <w:r w:rsidR="00C0179E" w:rsidRPr="00B0630E">
        <w:rPr>
          <w:rFonts w:cs="CiscoSansTT"/>
        </w:rPr>
        <w:br/>
      </w:r>
    </w:p>
    <w:p w14:paraId="7CF86FBF" w14:textId="3A3B76D3" w:rsidR="00C0179E" w:rsidRPr="00B0630E" w:rsidRDefault="00C0179E" w:rsidP="00073A5B">
      <w:pPr>
        <w:pStyle w:val="ListParagraph"/>
        <w:numPr>
          <w:ilvl w:val="0"/>
          <w:numId w:val="5"/>
        </w:numPr>
        <w:rPr>
          <w:rFonts w:cs="CiscoSansTT"/>
        </w:rPr>
      </w:pPr>
      <w:r w:rsidRPr="00B0630E">
        <w:rPr>
          <w:rFonts w:cs="CiscoSansTT"/>
        </w:rPr>
        <w:t>Create a New Resource</w:t>
      </w:r>
      <w:r w:rsidR="006E1547" w:rsidRPr="00B0630E">
        <w:rPr>
          <w:rFonts w:cs="CiscoSansTT"/>
        </w:rPr>
        <w:t xml:space="preserve"> called </w:t>
      </w:r>
      <w:r w:rsidR="001C7103">
        <w:rPr>
          <w:rFonts w:cs="CiscoSansTT"/>
        </w:rPr>
        <w:t>“</w:t>
      </w:r>
      <w:r w:rsidR="006E1547" w:rsidRPr="00B0630E">
        <w:rPr>
          <w:rFonts w:cs="CiscoSansTT"/>
        </w:rPr>
        <w:t>collections</w:t>
      </w:r>
      <w:r w:rsidR="001C7103">
        <w:rPr>
          <w:rFonts w:cs="CiscoSansTT"/>
        </w:rPr>
        <w:t>”</w:t>
      </w:r>
      <w:r w:rsidR="001C7103">
        <w:rPr>
          <w:rFonts w:cs="CiscoSansTT"/>
        </w:rPr>
        <w:br/>
        <w:t>Note the name is case sensitive and the solution will fail to function properly if it is named anything else.  Your endpoint URL must be</w:t>
      </w:r>
      <w:r w:rsidR="000C6ED1">
        <w:rPr>
          <w:rFonts w:cs="CiscoSansTT"/>
        </w:rPr>
        <w:t xml:space="preserve"> </w:t>
      </w:r>
      <w:proofErr w:type="gramStart"/>
      <w:r w:rsidR="000C6ED1">
        <w:rPr>
          <w:rFonts w:cs="CiscoSansTT"/>
        </w:rPr>
        <w:t>similar to</w:t>
      </w:r>
      <w:proofErr w:type="gramEnd"/>
      <w:r w:rsidR="001C7103">
        <w:rPr>
          <w:rFonts w:cs="CiscoSansTT"/>
        </w:rPr>
        <w:t xml:space="preserve"> </w:t>
      </w:r>
      <w:hyperlink r:id="rId26" w:history="1">
        <w:r w:rsidR="000C6ED1" w:rsidRPr="00830C81">
          <w:rPr>
            <w:rStyle w:val="Hyperlink"/>
            <w:rFonts w:cs="CiscoSansTT"/>
          </w:rPr>
          <w:t>https://</w:t>
        </w:r>
        <w:r w:rsidR="000C6ED1" w:rsidRPr="00D44688">
          <w:rPr>
            <w:rStyle w:val="Hyperlink"/>
            <w:rFonts w:cs="CiscoSansTT"/>
            <w:color w:val="AEAAAA" w:themeColor="background2" w:themeShade="BF"/>
          </w:rPr>
          <w:t>your_endpoint_code</w:t>
        </w:r>
        <w:r w:rsidR="000C6ED1" w:rsidRPr="00830C81">
          <w:rPr>
            <w:rStyle w:val="Hyperlink"/>
            <w:rFonts w:cs="CiscoSansTT"/>
          </w:rPr>
          <w:t>.mockapi.io/</w:t>
        </w:r>
        <w:r w:rsidR="000C6ED1" w:rsidRPr="000C6ED1">
          <w:rPr>
            <w:rStyle w:val="Hyperlink"/>
            <w:rFonts w:cs="CiscoSansTT"/>
            <w:color w:val="FF0000"/>
          </w:rPr>
          <w:t>collections</w:t>
        </w:r>
      </w:hyperlink>
      <w:r w:rsidR="001C7103">
        <w:rPr>
          <w:rFonts w:cs="CiscoSansTT"/>
        </w:rPr>
        <w:t xml:space="preserve">  Give the collection</w:t>
      </w:r>
      <w:r w:rsidR="006E1547" w:rsidRPr="00B0630E">
        <w:rPr>
          <w:rFonts w:cs="CiscoSansTT"/>
        </w:rPr>
        <w:t xml:space="preserve"> schema settings as follows</w:t>
      </w:r>
      <w:r w:rsidR="00AF5C7A">
        <w:rPr>
          <w:rFonts w:cs="CiscoSansTT"/>
        </w:rPr>
        <w:t>:</w:t>
      </w:r>
      <w:r w:rsidR="006E1547" w:rsidRPr="00B0630E">
        <w:rPr>
          <w:rFonts w:cs="CiscoSansTT"/>
        </w:rPr>
        <w:br/>
      </w:r>
      <w:r w:rsidR="006E1547" w:rsidRPr="00B0630E">
        <w:rPr>
          <w:rFonts w:cs="CiscoSansTT"/>
        </w:rPr>
        <w:br/>
      </w:r>
      <w:r w:rsidR="006E1547" w:rsidRPr="00B0630E">
        <w:rPr>
          <w:rFonts w:cs="CiscoSansTT"/>
          <w:noProof/>
        </w:rPr>
        <w:drawing>
          <wp:inline distT="0" distB="0" distL="0" distR="0" wp14:anchorId="7B8AE8C9" wp14:editId="2E8CAD01">
            <wp:extent cx="2931622" cy="1373244"/>
            <wp:effectExtent l="0" t="0" r="2540" b="0"/>
            <wp:docPr id="1558412441" name="Picture 15584124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7"/>
                    <a:stretch>
                      <a:fillRect/>
                    </a:stretch>
                  </pic:blipFill>
                  <pic:spPr>
                    <a:xfrm>
                      <a:off x="0" y="0"/>
                      <a:ext cx="2956267" cy="1384788"/>
                    </a:xfrm>
                    <a:prstGeom prst="rect">
                      <a:avLst/>
                    </a:prstGeom>
                  </pic:spPr>
                </pic:pic>
              </a:graphicData>
            </a:graphic>
          </wp:inline>
        </w:drawing>
      </w:r>
      <w:r w:rsidR="00D013CB" w:rsidRPr="00B0630E">
        <w:rPr>
          <w:rFonts w:cs="CiscoSansTT"/>
        </w:rPr>
        <w:br/>
      </w:r>
    </w:p>
    <w:p w14:paraId="1BED042C" w14:textId="23EF0792" w:rsidR="00D013CB" w:rsidRPr="00B0630E" w:rsidRDefault="00D013CB" w:rsidP="00073A5B">
      <w:pPr>
        <w:pStyle w:val="ListParagraph"/>
        <w:numPr>
          <w:ilvl w:val="0"/>
          <w:numId w:val="5"/>
        </w:numPr>
        <w:rPr>
          <w:rFonts w:cs="CiscoSansTT"/>
        </w:rPr>
      </w:pPr>
      <w:r w:rsidRPr="00B0630E">
        <w:rPr>
          <w:rFonts w:cs="CiscoSansTT"/>
        </w:rPr>
        <w:t>Click somewhere in grey bar with a 0 to create some records using faker.js, then click the Data button to see the created data.</w:t>
      </w:r>
      <w:r w:rsidRPr="00B0630E">
        <w:rPr>
          <w:rFonts w:cs="CiscoSansTT"/>
        </w:rPr>
        <w:br/>
      </w:r>
      <w:r w:rsidRPr="00B0630E">
        <w:rPr>
          <w:rFonts w:cs="CiscoSansTT"/>
        </w:rPr>
        <w:br/>
      </w:r>
      <w:r w:rsidRPr="00B0630E">
        <w:rPr>
          <w:rFonts w:cs="CiscoSansTT"/>
          <w:noProof/>
        </w:rPr>
        <w:drawing>
          <wp:inline distT="0" distB="0" distL="0" distR="0" wp14:anchorId="65363CD7" wp14:editId="6CC8E1FD">
            <wp:extent cx="3568700" cy="1638300"/>
            <wp:effectExtent l="0" t="0" r="0" b="0"/>
            <wp:docPr id="1987839993" name="Picture 1987839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8"/>
                    <a:stretch>
                      <a:fillRect/>
                    </a:stretch>
                  </pic:blipFill>
                  <pic:spPr>
                    <a:xfrm>
                      <a:off x="0" y="0"/>
                      <a:ext cx="3568700" cy="1638300"/>
                    </a:xfrm>
                    <a:prstGeom prst="rect">
                      <a:avLst/>
                    </a:prstGeom>
                  </pic:spPr>
                </pic:pic>
              </a:graphicData>
            </a:graphic>
          </wp:inline>
        </w:drawing>
      </w:r>
      <w:r w:rsidR="00E53115" w:rsidRPr="00B0630E">
        <w:rPr>
          <w:rFonts w:cs="CiscoSansTT"/>
        </w:rPr>
        <w:br/>
      </w:r>
    </w:p>
    <w:p w14:paraId="058632C1" w14:textId="52694731" w:rsidR="00E53115" w:rsidRPr="00B0630E" w:rsidRDefault="00E53115" w:rsidP="00073A5B">
      <w:pPr>
        <w:pStyle w:val="ListParagraph"/>
        <w:numPr>
          <w:ilvl w:val="0"/>
          <w:numId w:val="5"/>
        </w:numPr>
        <w:rPr>
          <w:rFonts w:cs="CiscoSansTT"/>
        </w:rPr>
      </w:pPr>
      <w:r w:rsidRPr="00B0630E">
        <w:rPr>
          <w:rFonts w:cs="CiscoSansTT"/>
        </w:rPr>
        <w:t>Now run the “Get Records” request</w:t>
      </w:r>
      <w:r w:rsidR="000C6ED1">
        <w:rPr>
          <w:rFonts w:cs="CiscoSansTT"/>
        </w:rPr>
        <w:t xml:space="preserve"> from </w:t>
      </w:r>
      <w:r w:rsidR="00AF5C7A">
        <w:rPr>
          <w:rFonts w:cs="CiscoSansTT"/>
        </w:rPr>
        <w:t>P</w:t>
      </w:r>
      <w:r w:rsidR="000C6ED1">
        <w:rPr>
          <w:rFonts w:cs="CiscoSansTT"/>
        </w:rPr>
        <w:t>ostman</w:t>
      </w:r>
      <w:r w:rsidRPr="00B0630E">
        <w:rPr>
          <w:rFonts w:cs="CiscoSansTT"/>
        </w:rPr>
        <w:t>. Ensure you see data.</w:t>
      </w:r>
      <w:r w:rsidR="00933D3D">
        <w:rPr>
          <w:rFonts w:cs="CiscoSansTT"/>
        </w:rPr>
        <w:br/>
      </w:r>
      <w:r w:rsidR="00933D3D">
        <w:rPr>
          <w:rFonts w:cs="CiscoSansTT"/>
        </w:rPr>
        <w:br/>
      </w:r>
      <w:r w:rsidRPr="00B0630E">
        <w:rPr>
          <w:rFonts w:cs="CiscoSansTT"/>
        </w:rPr>
        <w:lastRenderedPageBreak/>
        <w:t xml:space="preserve">Feel free to test the add record and delete record requests </w:t>
      </w:r>
      <w:r w:rsidR="000C6ED1">
        <w:rPr>
          <w:rFonts w:cs="CiscoSansTT"/>
        </w:rPr>
        <w:t xml:space="preserve">from </w:t>
      </w:r>
      <w:r w:rsidR="00AF5C7A">
        <w:rPr>
          <w:rFonts w:cs="CiscoSansTT"/>
        </w:rPr>
        <w:t>P</w:t>
      </w:r>
      <w:r w:rsidR="000C6ED1">
        <w:rPr>
          <w:rFonts w:cs="CiscoSansTT"/>
        </w:rPr>
        <w:t xml:space="preserve">ostman </w:t>
      </w:r>
      <w:r w:rsidRPr="00B0630E">
        <w:rPr>
          <w:rFonts w:cs="CiscoSansTT"/>
        </w:rPr>
        <w:t>as well.  The delete record request works by referencing the ID of the record to delete in the request URL, so you will need to populate it:</w:t>
      </w:r>
      <w:r w:rsidRPr="00B0630E">
        <w:rPr>
          <w:rFonts w:cs="CiscoSansTT"/>
        </w:rPr>
        <w:br/>
      </w:r>
      <w:r w:rsidRPr="00B0630E">
        <w:rPr>
          <w:rFonts w:cs="CiscoSansTT"/>
        </w:rPr>
        <w:br/>
      </w:r>
      <w:hyperlink w:history="1">
        <w:r w:rsidR="00A106FC" w:rsidRPr="00B0630E">
          <w:rPr>
            <w:rStyle w:val="Hyperlink"/>
            <w:rFonts w:cs="CiscoSansTT"/>
            <w:sz w:val="18"/>
            <w:szCs w:val="18"/>
            <w:shd w:val="clear" w:color="auto" w:fill="FFFFFF"/>
          </w:rPr>
          <w:t>https://{{MockAPIID}}.mockapi.io/collections/</w:t>
        </w:r>
        <w:r w:rsidR="00A106FC" w:rsidRPr="00B0630E">
          <w:rPr>
            <w:rStyle w:val="Hyperlink"/>
            <w:rFonts w:cs="CiscoSansTT"/>
            <w:b/>
            <w:bCs/>
            <w:color w:val="FF0000"/>
            <w:sz w:val="18"/>
            <w:szCs w:val="18"/>
            <w:shd w:val="clear" w:color="auto" w:fill="FFFFFF"/>
          </w:rPr>
          <w:t>1</w:t>
        </w:r>
      </w:hyperlink>
      <w:r w:rsidRPr="00B0630E">
        <w:rPr>
          <w:rFonts w:cs="CiscoSansTT"/>
          <w:color w:val="212121"/>
          <w:sz w:val="18"/>
          <w:szCs w:val="18"/>
          <w:shd w:val="clear" w:color="auto" w:fill="FFFFFF"/>
        </w:rPr>
        <w:br/>
      </w:r>
      <w:r w:rsidRPr="00B0630E">
        <w:rPr>
          <w:rFonts w:cs="CiscoSansTT"/>
          <w:color w:val="212121"/>
          <w:sz w:val="18"/>
          <w:szCs w:val="18"/>
          <w:shd w:val="clear" w:color="auto" w:fill="FFFFFF"/>
        </w:rPr>
        <w:br/>
      </w:r>
      <w:r w:rsidRPr="00B0630E">
        <w:rPr>
          <w:rFonts w:cs="CiscoSansTT"/>
        </w:rPr>
        <w:t xml:space="preserve">Will delete record </w:t>
      </w:r>
      <w:r w:rsidR="00AF5C7A">
        <w:rPr>
          <w:rFonts w:cs="CiscoSansTT"/>
        </w:rPr>
        <w:t>ID</w:t>
      </w:r>
      <w:r w:rsidR="00AF5C7A" w:rsidRPr="00B0630E">
        <w:rPr>
          <w:rFonts w:cs="CiscoSansTT"/>
        </w:rPr>
        <w:t xml:space="preserve"> </w:t>
      </w:r>
      <w:r w:rsidRPr="00B0630E">
        <w:rPr>
          <w:rFonts w:cs="CiscoSansTT"/>
        </w:rPr>
        <w:t>1 from the following output:</w:t>
      </w:r>
    </w:p>
    <w:p w14:paraId="257B0E5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"Manuel"</w:t>
      </w:r>
      <w:r w:rsidRPr="00B0630E">
        <w:rPr>
          <w:rFonts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"Tremblay"</w:t>
      </w:r>
      <w:r w:rsidRPr="00B0630E">
        <w:rPr>
          <w:rFonts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"832-409-8902 x4241"</w:t>
      </w:r>
      <w:r w:rsidRPr="00B0630E">
        <w:rPr>
          <w:rFonts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"Delphia"</w:t>
      </w:r>
      <w:r w:rsidRPr="00B0630E">
        <w:rPr>
          <w:rFonts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"Borer"</w:t>
      </w:r>
      <w:r w:rsidRPr="00B0630E">
        <w:rPr>
          <w:rFonts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"294-438-6214 x7685"</w:t>
      </w:r>
      <w:r w:rsidRPr="00B0630E">
        <w:rPr>
          <w:rFonts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"Estella"</w:t>
      </w:r>
      <w:r w:rsidRPr="00B0630E">
        <w:rPr>
          <w:rFonts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"Howell"</w:t>
      </w:r>
      <w:r w:rsidRPr="00B0630E">
        <w:rPr>
          <w:rFonts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"247.249.1126 x4669"</w:t>
      </w:r>
      <w:r w:rsidRPr="00B0630E">
        <w:rPr>
          <w:rFonts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F5F927B" w14:textId="77777777" w:rsidR="00E53115" w:rsidRPr="00B0630E" w:rsidRDefault="00E53115" w:rsidP="00E53115">
      <w:pPr>
        <w:rPr>
          <w:rFonts w:cs="CiscoSansTT"/>
        </w:rPr>
      </w:pPr>
    </w:p>
    <w:p w14:paraId="563D9008" w14:textId="77777777" w:rsidR="00F87E10" w:rsidRPr="00B0630E" w:rsidRDefault="00F87E10" w:rsidP="00F87E10">
      <w:pPr>
        <w:pStyle w:val="Heading2"/>
        <w:rPr>
          <w:rFonts w:cs="CiscoSansTT"/>
        </w:rPr>
      </w:pPr>
      <w:bookmarkStart w:id="18" w:name="_Toc156997492"/>
      <w:r w:rsidRPr="00B0630E">
        <w:rPr>
          <w:rFonts w:cs="CiscoSansTT"/>
        </w:rPr>
        <w:t>Modify Agent Desktop Layout</w:t>
      </w:r>
      <w:bookmarkEnd w:id="18"/>
    </w:p>
    <w:p w14:paraId="50012036" w14:textId="23A6882B" w:rsidR="00F87E10" w:rsidRPr="00B0630E" w:rsidRDefault="00F87E10" w:rsidP="00F87E10">
      <w:pPr>
        <w:rPr>
          <w:rFonts w:cs="CiscoSansTT"/>
        </w:rPr>
      </w:pPr>
      <w:r w:rsidRPr="00B0630E">
        <w:rPr>
          <w:rFonts w:cs="CiscoSansTT"/>
        </w:rPr>
        <w:t xml:space="preserve">Next, we will modify the provided agent desktop layout to work with your instance of </w:t>
      </w:r>
      <w:r w:rsidR="00AF5C7A">
        <w:rPr>
          <w:rFonts w:cs="CiscoSansTT"/>
        </w:rPr>
        <w:t>Webex C</w:t>
      </w:r>
      <w:r w:rsidRPr="00B0630E">
        <w:rPr>
          <w:rFonts w:cs="CiscoSansTT"/>
        </w:rPr>
        <w:t xml:space="preserve">ontact </w:t>
      </w:r>
      <w:r w:rsidR="00AF5C7A">
        <w:rPr>
          <w:rFonts w:cs="CiscoSansTT"/>
        </w:rPr>
        <w:t>C</w:t>
      </w:r>
      <w:r w:rsidRPr="00B0630E">
        <w:rPr>
          <w:rFonts w:cs="CiscoSansTT"/>
        </w:rPr>
        <w:t xml:space="preserve">entre.  </w:t>
      </w:r>
      <w:r w:rsidR="000403CC" w:rsidRPr="00B0630E">
        <w:rPr>
          <w:rFonts w:cs="CiscoSansTT"/>
        </w:rPr>
        <w:t>There are a few changes required to get each feature working.  Download the file “</w:t>
      </w:r>
      <w:proofErr w:type="spellStart"/>
      <w:r w:rsidR="007555A1" w:rsidRPr="007555A1">
        <w:rPr>
          <w:rFonts w:cs="CiscoSansTT"/>
        </w:rPr>
        <w:t>CCEP_Payment_Collection_Layout.json</w:t>
      </w:r>
      <w:proofErr w:type="spellEnd"/>
      <w:r w:rsidR="000403CC" w:rsidRPr="00B0630E">
        <w:rPr>
          <w:rFonts w:cs="CiscoSansTT"/>
        </w:rPr>
        <w:t>” from the Git repository and open in your favourite code editor.  Visual Studio Code is</w:t>
      </w:r>
      <w:r w:rsidR="00BE189A" w:rsidRPr="00B0630E">
        <w:rPr>
          <w:rFonts w:cs="CiscoSansTT"/>
        </w:rPr>
        <w:t xml:space="preserve"> free and</w:t>
      </w:r>
      <w:r w:rsidR="000403CC" w:rsidRPr="00B0630E">
        <w:rPr>
          <w:rFonts w:cs="CiscoSansTT"/>
        </w:rPr>
        <w:t xml:space="preserve"> recommended.</w:t>
      </w:r>
    </w:p>
    <w:p w14:paraId="4DCA97B7" w14:textId="77777777" w:rsidR="000403CC" w:rsidRPr="00B0630E" w:rsidRDefault="000403CC" w:rsidP="00F87E10">
      <w:pPr>
        <w:rPr>
          <w:rFonts w:cs="CiscoSansTT"/>
        </w:rPr>
      </w:pPr>
    </w:p>
    <w:p w14:paraId="6519FDCF" w14:textId="2C6C832F" w:rsidR="000403CC" w:rsidRPr="00B0630E" w:rsidRDefault="000403CC" w:rsidP="000403CC">
      <w:pPr>
        <w:rPr>
          <w:rFonts w:cs="CiscoSansTT"/>
        </w:rPr>
      </w:pPr>
      <w:bookmarkStart w:id="19" w:name="_Journey_Data_Services"/>
      <w:bookmarkEnd w:id="19"/>
      <w:r w:rsidRPr="00B0630E">
        <w:rPr>
          <w:rFonts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cs="CiscoSansTT"/>
        </w:rPr>
      </w:pPr>
    </w:p>
    <w:p w14:paraId="76FFD92D" w14:textId="07817233" w:rsidR="008F60A4" w:rsidRPr="00B0630E" w:rsidRDefault="008F60A4" w:rsidP="000403CC">
      <w:pPr>
        <w:rPr>
          <w:rFonts w:cs="CiscoSansTT"/>
        </w:rPr>
      </w:pPr>
      <w:r w:rsidRPr="00B0630E">
        <w:rPr>
          <w:rFonts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cs="CiscoSansTT"/>
          </w:rPr>
          <w:t>required info table</w:t>
        </w:r>
      </w:hyperlink>
      <w:r w:rsidRPr="00B0630E">
        <w:rPr>
          <w:rFonts w:cs="CiscoSansTT"/>
        </w:rPr>
        <w:t>.</w:t>
      </w:r>
      <w:r w:rsidR="008D5633" w:rsidRPr="00B0630E">
        <w:rPr>
          <w:rFonts w:cs="CiscoSansTT"/>
        </w:rPr>
        <w:t xml:space="preserve">  Do the same again at around line 321 (The info appears in two places, once for the “in call” panel area widget, and again for the out of call, nav bar area widget)</w:t>
      </w:r>
      <w:r w:rsidR="00AF5C7A">
        <w:rPr>
          <w:rFonts w:cs="CiscoSansTT"/>
        </w:rPr>
        <w:t>:</w:t>
      </w:r>
    </w:p>
    <w:p w14:paraId="0B75BD48" w14:textId="77777777" w:rsidR="008F60A4" w:rsidRPr="00B0630E" w:rsidRDefault="008F60A4" w:rsidP="000403CC">
      <w:pPr>
        <w:rPr>
          <w:rFonts w:cs="CiscoSansTT"/>
        </w:rPr>
      </w:pPr>
    </w:p>
    <w:p w14:paraId="76FC837A"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"comp"</w:t>
      </w:r>
      <w:r w:rsidRPr="008F60A4">
        <w:rPr>
          <w:rFonts w:cs="CiscoSansTT"/>
          <w:color w:val="FFFFFF"/>
          <w:sz w:val="18"/>
          <w:szCs w:val="18"/>
        </w:rPr>
        <w:t xml:space="preserve">: </w:t>
      </w:r>
      <w:r w:rsidRPr="008F60A4">
        <w:rPr>
          <w:rFonts w:cs="CiscoSansTT"/>
          <w:color w:val="CE9178"/>
          <w:sz w:val="18"/>
          <w:szCs w:val="18"/>
        </w:rPr>
        <w:t>"customer-journey-widget"</w:t>
      </w:r>
      <w:r w:rsidRPr="008F60A4">
        <w:rPr>
          <w:rFonts w:cs="CiscoSansTT"/>
          <w:color w:val="FFFFFF"/>
          <w:sz w:val="18"/>
          <w:szCs w:val="18"/>
        </w:rPr>
        <w:t>,</w:t>
      </w:r>
    </w:p>
    <w:p w14:paraId="504CDB6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"script"</w:t>
      </w:r>
      <w:r w:rsidRPr="008F60A4">
        <w:rPr>
          <w:rFonts w:cs="CiscoSansTT"/>
          <w:color w:val="FFFFFF"/>
          <w:sz w:val="18"/>
          <w:szCs w:val="18"/>
        </w:rPr>
        <w:t xml:space="preserve">: </w:t>
      </w:r>
      <w:r w:rsidRPr="008F60A4">
        <w:rPr>
          <w:rFonts w:cs="CiscoSansTT"/>
          <w:color w:val="CE9178"/>
          <w:sz w:val="18"/>
          <w:szCs w:val="18"/>
        </w:rPr>
        <w:t>"https://cjaas.cisco.com/widgets/customer-journey-9.0.0.js"</w:t>
      </w:r>
      <w:r w:rsidRPr="008F60A4">
        <w:rPr>
          <w:rFonts w:cs="CiscoSansTT"/>
          <w:color w:val="FFFFFF"/>
          <w:sz w:val="18"/>
          <w:szCs w:val="18"/>
        </w:rPr>
        <w:t>,</w:t>
      </w:r>
    </w:p>
    <w:p w14:paraId="2F89D07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"attributes"</w:t>
      </w:r>
      <w:r w:rsidRPr="008F60A4">
        <w:rPr>
          <w:rFonts w:cs="CiscoSansTT"/>
          <w:color w:val="FFFFFF"/>
          <w:sz w:val="18"/>
          <w:szCs w:val="18"/>
        </w:rPr>
        <w:t>: {</w:t>
      </w:r>
    </w:p>
    <w:p w14:paraId="550F3B1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base</w:t>
      </w:r>
      <w:proofErr w:type="gramEnd"/>
      <w:r w:rsidRPr="008F60A4">
        <w:rPr>
          <w:rFonts w:cs="CiscoSansTT"/>
          <w:color w:val="D4D4D4"/>
          <w:sz w:val="18"/>
          <w:szCs w:val="18"/>
        </w:rPr>
        <w:t>-</w:t>
      </w:r>
      <w:proofErr w:type="spellStart"/>
      <w:r w:rsidRPr="008F60A4">
        <w:rPr>
          <w:rFonts w:cs="CiscoSansTT"/>
          <w:color w:val="D4D4D4"/>
          <w:sz w:val="18"/>
          <w:szCs w:val="18"/>
        </w:rPr>
        <w:t>url</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"https://api-jds.prod-useast1.ciscowxdap.com"</w:t>
      </w:r>
      <w:r w:rsidRPr="008F60A4">
        <w:rPr>
          <w:rFonts w:cs="CiscoSansTT"/>
          <w:color w:val="FFFFFF"/>
          <w:sz w:val="18"/>
          <w:szCs w:val="18"/>
        </w:rPr>
        <w:t>,</w:t>
      </w:r>
    </w:p>
    <w:p w14:paraId="445B0E11"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lastRenderedPageBreak/>
        <w:t xml:space="preserve">                        </w:t>
      </w:r>
      <w:r w:rsidRPr="008F60A4">
        <w:rPr>
          <w:rFonts w:cs="CiscoSansTT"/>
          <w:color w:val="D4D4D4"/>
          <w:sz w:val="18"/>
          <w:szCs w:val="18"/>
        </w:rPr>
        <w:t>"</w:t>
      </w:r>
      <w:proofErr w:type="gramStart"/>
      <w:r w:rsidRPr="008F60A4">
        <w:rPr>
          <w:rFonts w:cs="CiscoSansTT"/>
          <w:color w:val="D4D4D4"/>
          <w:sz w:val="18"/>
          <w:szCs w:val="18"/>
        </w:rPr>
        <w:t>logs</w:t>
      </w:r>
      <w:proofErr w:type="gramEnd"/>
      <w:r w:rsidRPr="008F60A4">
        <w:rPr>
          <w:rFonts w:cs="CiscoSansTT"/>
          <w:color w:val="D4D4D4"/>
          <w:sz w:val="18"/>
          <w:szCs w:val="18"/>
        </w:rPr>
        <w:t>-on"</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4376FCC"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project</w:t>
      </w:r>
      <w:proofErr w:type="gramEnd"/>
      <w:r w:rsidRPr="008F60A4">
        <w:rPr>
          <w:rFonts w:cs="CiscoSansTT"/>
          <w:color w:val="D4D4D4"/>
          <w:sz w:val="18"/>
          <w:szCs w:val="18"/>
        </w:rPr>
        <w:t>-id"</w:t>
      </w:r>
      <w:r w:rsidRPr="008F60A4">
        <w:rPr>
          <w:rFonts w:cs="CiscoSansTT"/>
          <w:color w:val="FFFFFF"/>
          <w:sz w:val="18"/>
          <w:szCs w:val="18"/>
        </w:rPr>
        <w:t xml:space="preserve">: </w:t>
      </w:r>
      <w:r w:rsidRPr="008F60A4">
        <w:rPr>
          <w:rFonts w:cs="CiscoSansTT"/>
          <w:color w:val="CE9178"/>
          <w:sz w:val="18"/>
          <w:szCs w:val="18"/>
          <w:highlight w:val="yellow"/>
        </w:rPr>
        <w:t>"&lt;&lt;PROJECTID&gt;&gt;"</w:t>
      </w:r>
      <w:r w:rsidRPr="008F60A4">
        <w:rPr>
          <w:rFonts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live</w:t>
      </w:r>
      <w:proofErr w:type="gramEnd"/>
      <w:r w:rsidRPr="008F60A4">
        <w:rPr>
          <w:rFonts w:cs="CiscoSansTT"/>
          <w:color w:val="D4D4D4"/>
          <w:sz w:val="18"/>
          <w:szCs w:val="18"/>
        </w:rPr>
        <w:t>-stream"</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01A73E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icon</w:t>
      </w:r>
      <w:proofErr w:type="gramEnd"/>
      <w:r w:rsidRPr="008F60A4">
        <w:rPr>
          <w:rFonts w:cs="CiscoSansTT"/>
          <w:color w:val="D4D4D4"/>
          <w:sz w:val="18"/>
          <w:szCs w:val="18"/>
        </w:rPr>
        <w:t>-data-path"</w:t>
      </w:r>
      <w:r w:rsidRPr="008F60A4">
        <w:rPr>
          <w:rFonts w:cs="CiscoSansTT"/>
          <w:color w:val="FFFFFF"/>
          <w:sz w:val="18"/>
          <w:szCs w:val="18"/>
        </w:rPr>
        <w:t xml:space="preserve">: </w:t>
      </w:r>
      <w:r w:rsidRPr="008F60A4">
        <w:rPr>
          <w:rFonts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"properties"</w:t>
      </w:r>
      <w:r w:rsidRPr="008F60A4">
        <w:rPr>
          <w:rFonts w:cs="CiscoSansTT"/>
          <w:color w:val="FFFFFF"/>
          <w:sz w:val="18"/>
          <w:szCs w:val="18"/>
        </w:rPr>
        <w:t>: {</w:t>
      </w:r>
    </w:p>
    <w:p w14:paraId="6CB46B2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interactionData</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STORE.agentContact.taskSelected</w:t>
      </w:r>
      <w:proofErr w:type="spellEnd"/>
      <w:proofErr w:type="gramEnd"/>
      <w:r w:rsidRPr="008F60A4">
        <w:rPr>
          <w:rFonts w:cs="CiscoSansTT"/>
          <w:color w:val="CE9178"/>
          <w:sz w:val="18"/>
          <w:szCs w:val="18"/>
        </w:rPr>
        <w:t>"</w:t>
      </w:r>
      <w:r w:rsidRPr="008F60A4">
        <w:rPr>
          <w:rFonts w:cs="CiscoSansTT"/>
          <w:color w:val="FFFFFF"/>
          <w:sz w:val="18"/>
          <w:szCs w:val="18"/>
        </w:rPr>
        <w:t>,</w:t>
      </w:r>
    </w:p>
    <w:p w14:paraId="607FE2D4"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bearerToken</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STORE.auth.accessToken</w:t>
      </w:r>
      <w:proofErr w:type="spellEnd"/>
      <w:proofErr w:type="gramEnd"/>
      <w:r w:rsidRPr="008F60A4">
        <w:rPr>
          <w:rFonts w:cs="CiscoSansTT"/>
          <w:color w:val="CE9178"/>
          <w:sz w:val="18"/>
          <w:szCs w:val="18"/>
        </w:rPr>
        <w:t>"</w:t>
      </w:r>
      <w:r w:rsidRPr="008F60A4">
        <w:rPr>
          <w:rFonts w:cs="CiscoSansTT"/>
          <w:color w:val="FFFFFF"/>
          <w:sz w:val="18"/>
          <w:szCs w:val="18"/>
        </w:rPr>
        <w:t>,</w:t>
      </w:r>
    </w:p>
    <w:p w14:paraId="252DBE4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organizationId</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highlight w:val="yellow"/>
        </w:rPr>
        <w:t>"&lt;&lt;ORGID&gt;&gt;</w:t>
      </w:r>
      <w:r w:rsidRPr="008F60A4">
        <w:rPr>
          <w:rFonts w:cs="CiscoSansTT"/>
          <w:color w:val="CE9178"/>
          <w:sz w:val="18"/>
          <w:szCs w:val="18"/>
        </w:rPr>
        <w:t>"</w:t>
      </w:r>
    </w:p>
    <w:p w14:paraId="5D6F8F72" w14:textId="77777777" w:rsidR="008F60A4" w:rsidRPr="00B0630E" w:rsidRDefault="008F60A4" w:rsidP="000403CC">
      <w:pPr>
        <w:rPr>
          <w:rFonts w:cs="CiscoSansTT"/>
        </w:rPr>
      </w:pPr>
    </w:p>
    <w:p w14:paraId="3A5E40A2" w14:textId="384A931B" w:rsidR="00D055D0" w:rsidRPr="00B0630E" w:rsidRDefault="00D055D0" w:rsidP="000403CC">
      <w:pPr>
        <w:rPr>
          <w:rFonts w:cs="CiscoSansTT"/>
        </w:rPr>
      </w:pPr>
      <w:r w:rsidRPr="00B0630E">
        <w:rPr>
          <w:rFonts w:cs="CiscoSansTT"/>
        </w:rPr>
        <w:t xml:space="preserve">Now upload your desktop layout to </w:t>
      </w:r>
      <w:proofErr w:type="spellStart"/>
      <w:r w:rsidRPr="00B0630E">
        <w:rPr>
          <w:rFonts w:cs="CiscoSansTT"/>
        </w:rPr>
        <w:t>WxCC</w:t>
      </w:r>
      <w:proofErr w:type="spellEnd"/>
      <w:r w:rsidRPr="00B0630E">
        <w:rPr>
          <w:rFonts w:cs="CiscoSansTT"/>
        </w:rPr>
        <w:t xml:space="preserve"> and assign it to an agent </w:t>
      </w:r>
      <w:r w:rsidR="00C03B8E" w:rsidRPr="00B0630E">
        <w:rPr>
          <w:rFonts w:cs="CiscoSansTT"/>
        </w:rPr>
        <w:t>you want to test with.</w:t>
      </w:r>
    </w:p>
    <w:p w14:paraId="61949FE1" w14:textId="77777777" w:rsidR="00C03B8E" w:rsidRPr="00B0630E" w:rsidRDefault="00C03B8E" w:rsidP="000403CC">
      <w:pPr>
        <w:rPr>
          <w:rFonts w:cs="CiscoSansTT"/>
        </w:rPr>
      </w:pPr>
    </w:p>
    <w:p w14:paraId="31899D38" w14:textId="77777777" w:rsidR="003C79C1" w:rsidRDefault="003C79C1">
      <w:pPr>
        <w:rPr>
          <w:rFonts w:eastAsiaTheme="majorEastAsia" w:cs="CiscoSansTT"/>
          <w:color w:val="2F5496" w:themeColor="accent1" w:themeShade="BF"/>
          <w:sz w:val="26"/>
          <w:szCs w:val="26"/>
        </w:rPr>
      </w:pPr>
      <w:r>
        <w:rPr>
          <w:rFonts w:cs="CiscoSansTT"/>
        </w:rPr>
        <w:br w:type="page"/>
      </w:r>
    </w:p>
    <w:p w14:paraId="45D22423" w14:textId="230FD5CB" w:rsidR="009D3A46" w:rsidRPr="00B0630E" w:rsidRDefault="009D3A46" w:rsidP="00E92119">
      <w:pPr>
        <w:pStyle w:val="Heading2"/>
        <w:rPr>
          <w:rFonts w:cs="CiscoSansTT"/>
        </w:rPr>
      </w:pPr>
      <w:bookmarkStart w:id="20" w:name="_Toc156997493"/>
      <w:r w:rsidRPr="00B0630E">
        <w:rPr>
          <w:rFonts w:cs="CiscoSansTT"/>
        </w:rPr>
        <w:lastRenderedPageBreak/>
        <w:t xml:space="preserve">Create Flows </w:t>
      </w:r>
      <w:proofErr w:type="gramStart"/>
      <w:r w:rsidRPr="00B0630E">
        <w:rPr>
          <w:rFonts w:cs="CiscoSansTT"/>
        </w:rPr>
        <w:t>In</w:t>
      </w:r>
      <w:proofErr w:type="gramEnd"/>
      <w:r w:rsidRPr="00B0630E">
        <w:rPr>
          <w:rFonts w:cs="CiscoSansTT"/>
        </w:rPr>
        <w:t xml:space="preserve"> Webex</w:t>
      </w:r>
      <w:bookmarkEnd w:id="20"/>
    </w:p>
    <w:p w14:paraId="45FE24A5" w14:textId="47C0D56B" w:rsidR="00F657E8" w:rsidRPr="00B0630E" w:rsidRDefault="00F657E8" w:rsidP="00F657E8">
      <w:pPr>
        <w:rPr>
          <w:rFonts w:cs="CiscoSansTT"/>
        </w:rPr>
      </w:pPr>
      <w:r w:rsidRPr="00B0630E">
        <w:rPr>
          <w:rFonts w:cs="CiscoSansTT"/>
        </w:rPr>
        <w:t>The next step is to create the flows within Webex. There are two flows to implement</w:t>
      </w:r>
      <w:r w:rsidR="00CF5227">
        <w:rPr>
          <w:rFonts w:cs="CiscoSansTT"/>
        </w:rPr>
        <w:t>: Payment Due Workflow and Payment Confirmed Workflow.</w:t>
      </w:r>
    </w:p>
    <w:p w14:paraId="7FDD10FB" w14:textId="77777777" w:rsidR="00F657E8" w:rsidRPr="00B0630E" w:rsidRDefault="00F657E8" w:rsidP="00F657E8">
      <w:pPr>
        <w:rPr>
          <w:rFonts w:cs="CiscoSansTT"/>
        </w:rPr>
      </w:pPr>
    </w:p>
    <w:p w14:paraId="066E1741" w14:textId="6BA0D07C" w:rsidR="00F657E8" w:rsidRPr="00C80C0A" w:rsidRDefault="00F657E8" w:rsidP="00F657E8">
      <w:pPr>
        <w:pStyle w:val="Heading3"/>
        <w:rPr>
          <w:rFonts w:ascii="CiscoSansTT" w:hAnsi="CiscoSansTT" w:cs="CiscoSansTT"/>
          <w:sz w:val="28"/>
          <w:szCs w:val="28"/>
        </w:rPr>
      </w:pPr>
      <w:bookmarkStart w:id="21" w:name="_Payment_Due_Workflow"/>
      <w:bookmarkStart w:id="22" w:name="_Toc156997494"/>
      <w:bookmarkEnd w:id="21"/>
      <w:r w:rsidRPr="00C80C0A">
        <w:rPr>
          <w:rFonts w:ascii="CiscoSansTT" w:hAnsi="CiscoSansTT" w:cs="CiscoSansTT"/>
          <w:sz w:val="28"/>
          <w:szCs w:val="28"/>
        </w:rPr>
        <w:t>Payment Due Workflow</w:t>
      </w:r>
      <w:bookmarkEnd w:id="22"/>
    </w:p>
    <w:p w14:paraId="3C9BF1E1" w14:textId="6FD40C9B" w:rsidR="00F657E8" w:rsidRPr="00B0630E" w:rsidRDefault="00F657E8" w:rsidP="00F657E8">
      <w:pPr>
        <w:pStyle w:val="ListParagraph"/>
        <w:numPr>
          <w:ilvl w:val="0"/>
          <w:numId w:val="6"/>
        </w:numPr>
        <w:rPr>
          <w:rFonts w:cs="CiscoSansTT"/>
        </w:rPr>
      </w:pPr>
      <w:r w:rsidRPr="00B0630E">
        <w:rPr>
          <w:rFonts w:cs="CiscoSansTT"/>
        </w:rPr>
        <w:t>Log into Connect and create a new service called “</w:t>
      </w:r>
      <w:proofErr w:type="spellStart"/>
      <w:r w:rsidRPr="00B0630E">
        <w:rPr>
          <w:rFonts w:cs="CiscoSansTT"/>
        </w:rPr>
        <w:t>PaymentCollection</w:t>
      </w:r>
      <w:proofErr w:type="spellEnd"/>
      <w:r w:rsidRPr="00B0630E">
        <w:rPr>
          <w:rFonts w:cs="CiscoSansTT"/>
        </w:rPr>
        <w:t>”</w:t>
      </w:r>
      <w:r w:rsidR="005C113F">
        <w:rPr>
          <w:rFonts w:cs="CiscoSansTT"/>
        </w:rPr>
        <w:t>.</w:t>
      </w:r>
      <w:r w:rsidRPr="00B0630E">
        <w:rPr>
          <w:rFonts w:cs="CiscoSansTT"/>
        </w:rPr>
        <w:br/>
      </w:r>
    </w:p>
    <w:p w14:paraId="180529CE" w14:textId="5897BCAD" w:rsidR="00F657E8" w:rsidRPr="00B0630E" w:rsidRDefault="00F657E8" w:rsidP="00F657E8">
      <w:pPr>
        <w:pStyle w:val="ListParagraph"/>
        <w:numPr>
          <w:ilvl w:val="0"/>
          <w:numId w:val="6"/>
        </w:numPr>
        <w:rPr>
          <w:rFonts w:cs="CiscoSansTT"/>
        </w:rPr>
      </w:pPr>
      <w:r w:rsidRPr="00B0630E">
        <w:rPr>
          <w:rFonts w:cs="CiscoSansTT"/>
        </w:rPr>
        <w:t xml:space="preserve">Go to Flows and create a flow. Name it </w:t>
      </w:r>
      <w:proofErr w:type="spellStart"/>
      <w:r w:rsidRPr="00B0630E">
        <w:rPr>
          <w:rFonts w:cs="CiscoSansTT"/>
        </w:rPr>
        <w:t>PaymentDue</w:t>
      </w:r>
      <w:proofErr w:type="spellEnd"/>
      <w:r w:rsidRPr="00B0630E">
        <w:rPr>
          <w:rFonts w:cs="CiscoSansTT"/>
        </w:rPr>
        <w:t xml:space="preserve"> and upload the </w:t>
      </w:r>
      <w:proofErr w:type="spellStart"/>
      <w:r w:rsidRPr="00B0630E">
        <w:rPr>
          <w:rFonts w:cs="CiscoSansTT"/>
        </w:rPr>
        <w:t>CCEP_PaymentDue.workflow</w:t>
      </w:r>
      <w:proofErr w:type="spellEnd"/>
      <w:r w:rsidRPr="00B0630E">
        <w:rPr>
          <w:rFonts w:cs="CiscoSansTT"/>
        </w:rPr>
        <w:t xml:space="preserve"> file</w:t>
      </w:r>
      <w:r w:rsidR="005C113F">
        <w:rPr>
          <w:rFonts w:cs="CiscoSansTT"/>
        </w:rPr>
        <w:t>.</w:t>
      </w:r>
      <w:r w:rsidRPr="00B0630E">
        <w:rPr>
          <w:rFonts w:cs="CiscoSansTT"/>
        </w:rPr>
        <w:br/>
      </w:r>
    </w:p>
    <w:p w14:paraId="3340F95F" w14:textId="64DF4D4E" w:rsidR="00F657E8" w:rsidRPr="00C573D3" w:rsidRDefault="00F657E8" w:rsidP="00F657E8">
      <w:pPr>
        <w:pStyle w:val="ListParagraph"/>
        <w:numPr>
          <w:ilvl w:val="0"/>
          <w:numId w:val="6"/>
        </w:numPr>
        <w:rPr>
          <w:rFonts w:cs="CiscoSansTT"/>
        </w:rPr>
      </w:pPr>
      <w:r w:rsidRPr="00B0630E">
        <w:rPr>
          <w:rFonts w:cs="CiscoSansTT"/>
        </w:rPr>
        <w:t>A configuration page will appear</w:t>
      </w:r>
      <w:r w:rsidR="00F21017" w:rsidRPr="00B0630E">
        <w:rPr>
          <w:rFonts w:cs="CiscoSansTT"/>
        </w:rPr>
        <w:t xml:space="preserve"> titled “Configure Webhook”</w:t>
      </w:r>
      <w:r w:rsidRPr="00B0630E">
        <w:rPr>
          <w:rFonts w:cs="CiscoSansTT"/>
        </w:rPr>
        <w:t>.  Choose the box for “Create new event”, name it “</w:t>
      </w:r>
      <w:proofErr w:type="spellStart"/>
      <w:r w:rsidRPr="00B0630E">
        <w:rPr>
          <w:rFonts w:cs="CiscoSansTT"/>
        </w:rPr>
        <w:t>CCEP_Paymentdue</w:t>
      </w:r>
      <w:proofErr w:type="spellEnd"/>
      <w:r w:rsidRPr="00B0630E">
        <w:rPr>
          <w:rFonts w:cs="CiscoSansTT"/>
        </w:rPr>
        <w:t xml:space="preserve">” and populate the sample input with the below JSON.  Click the Parse button, copy the webhook URL into the </w:t>
      </w:r>
      <w:hyperlink w:anchor="_Required_Info" w:history="1">
        <w:r w:rsidRPr="00B0630E">
          <w:rPr>
            <w:rStyle w:val="Hyperlink"/>
            <w:rFonts w:cs="CiscoSansTT"/>
          </w:rPr>
          <w:t>required info table.</w:t>
        </w:r>
      </w:hyperlink>
      <w:r w:rsidRPr="00B0630E">
        <w:rPr>
          <w:rFonts w:cs="CiscoSansTT"/>
        </w:rPr>
        <w:t xml:space="preserve"> </w:t>
      </w:r>
      <w:r w:rsidR="005C113F">
        <w:rPr>
          <w:rFonts w:cs="CiscoSansTT"/>
        </w:rPr>
        <w:t>C</w:t>
      </w:r>
      <w:r w:rsidRPr="00B0630E">
        <w:rPr>
          <w:rFonts w:cs="CiscoSansTT"/>
        </w:rPr>
        <w:t>lick save.</w:t>
      </w:r>
      <w:r w:rsidRPr="00B0630E">
        <w:rPr>
          <w:rFonts w:cs="CiscoSansTT"/>
        </w:rPr>
        <w:br/>
      </w:r>
      <w:r w:rsidRPr="00C573D3">
        <w:rPr>
          <w:rFonts w:cs="CiscoSansTT"/>
          <w:sz w:val="13"/>
          <w:szCs w:val="13"/>
        </w:rPr>
        <w:t>{</w:t>
      </w:r>
    </w:p>
    <w:p w14:paraId="3B0F0EE3" w14:textId="466DFDEF"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MobNum</w:t>
      </w:r>
      <w:proofErr w:type="spellEnd"/>
      <w:r w:rsidRPr="00C573D3">
        <w:rPr>
          <w:rFonts w:cs="CiscoSansTT"/>
          <w:sz w:val="13"/>
          <w:szCs w:val="13"/>
        </w:rPr>
        <w:t>": "+447571",</w:t>
      </w:r>
    </w:p>
    <w:p w14:paraId="4BBB005E" w14:textId="77777777" w:rsidR="00F657E8" w:rsidRPr="00C573D3" w:rsidRDefault="00F657E8" w:rsidP="00F657E8">
      <w:pPr>
        <w:ind w:left="720"/>
        <w:rPr>
          <w:rFonts w:cs="CiscoSansTT"/>
          <w:sz w:val="13"/>
          <w:szCs w:val="13"/>
        </w:rPr>
      </w:pPr>
      <w:r w:rsidRPr="00C573D3">
        <w:rPr>
          <w:rFonts w:cs="CiscoSansTT"/>
          <w:sz w:val="13"/>
          <w:szCs w:val="13"/>
        </w:rPr>
        <w:t>"FirstName": "Carl",</w:t>
      </w:r>
    </w:p>
    <w:p w14:paraId="6009F12F"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LastName</w:t>
      </w:r>
      <w:proofErr w:type="spellEnd"/>
      <w:r w:rsidRPr="00C573D3">
        <w:rPr>
          <w:rFonts w:cs="CiscoSansTT"/>
          <w:sz w:val="13"/>
          <w:szCs w:val="13"/>
        </w:rPr>
        <w:t>": "Newton",</w:t>
      </w:r>
    </w:p>
    <w:p w14:paraId="78768C82"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PaymentDue</w:t>
      </w:r>
      <w:proofErr w:type="spellEnd"/>
      <w:r w:rsidRPr="00C573D3">
        <w:rPr>
          <w:rFonts w:cs="CiscoSansTT"/>
          <w:sz w:val="13"/>
          <w:szCs w:val="13"/>
        </w:rPr>
        <w:t>": "€198",</w:t>
      </w:r>
    </w:p>
    <w:p w14:paraId="76F961C4"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DueDate</w:t>
      </w:r>
      <w:proofErr w:type="spellEnd"/>
      <w:r w:rsidRPr="00C573D3">
        <w:rPr>
          <w:rFonts w:cs="CiscoSansTT"/>
          <w:sz w:val="13"/>
          <w:szCs w:val="13"/>
        </w:rPr>
        <w:t>": "1/1/2024",</w:t>
      </w:r>
    </w:p>
    <w:p w14:paraId="28305D1A" w14:textId="5AB7048A" w:rsidR="00F657E8" w:rsidRPr="00C573D3" w:rsidRDefault="00F657E8" w:rsidP="00BA0290">
      <w:pPr>
        <w:ind w:left="720"/>
        <w:rPr>
          <w:rFonts w:cs="CiscoSansTT"/>
          <w:sz w:val="13"/>
          <w:szCs w:val="13"/>
        </w:rPr>
      </w:pPr>
      <w:r w:rsidRPr="00C573D3">
        <w:rPr>
          <w:rFonts w:cs="CiscoSansTT"/>
          <w:sz w:val="13"/>
          <w:szCs w:val="13"/>
        </w:rPr>
        <w:t>"</w:t>
      </w:r>
      <w:proofErr w:type="spellStart"/>
      <w:r w:rsidRPr="00C573D3">
        <w:rPr>
          <w:rFonts w:cs="CiscoSansTT"/>
          <w:sz w:val="13"/>
          <w:szCs w:val="13"/>
        </w:rPr>
        <w:t>RefNum</w:t>
      </w:r>
      <w:proofErr w:type="spellEnd"/>
      <w:r w:rsidRPr="00C573D3">
        <w:rPr>
          <w:rFonts w:cs="CiscoSansTT"/>
          <w:sz w:val="13"/>
          <w:szCs w:val="13"/>
        </w:rPr>
        <w:t>": "1234"</w:t>
      </w:r>
    </w:p>
    <w:p w14:paraId="512F1100" w14:textId="6270667D" w:rsidR="00F657E8" w:rsidRPr="00C573D3" w:rsidRDefault="00F657E8" w:rsidP="00F657E8">
      <w:pPr>
        <w:ind w:left="720"/>
        <w:rPr>
          <w:rFonts w:cs="CiscoSansTT"/>
          <w:sz w:val="13"/>
          <w:szCs w:val="13"/>
        </w:rPr>
      </w:pPr>
      <w:r w:rsidRPr="00C573D3">
        <w:rPr>
          <w:rFonts w:cs="CiscoSansTT"/>
          <w:sz w:val="13"/>
          <w:szCs w:val="13"/>
        </w:rPr>
        <w:t>}</w:t>
      </w:r>
    </w:p>
    <w:p w14:paraId="2946B1A9" w14:textId="16882FA1" w:rsidR="00AD3E7F" w:rsidRDefault="00F21017" w:rsidP="00F657E8">
      <w:pPr>
        <w:ind w:left="720"/>
        <w:rPr>
          <w:rFonts w:cs="CiscoSansTT"/>
          <w:sz w:val="13"/>
          <w:szCs w:val="13"/>
        </w:rPr>
      </w:pPr>
      <w:r w:rsidRPr="00B0630E">
        <w:rPr>
          <w:rFonts w:cs="CiscoSansTT"/>
          <w:sz w:val="13"/>
          <w:szCs w:val="13"/>
        </w:rPr>
        <w:br/>
      </w:r>
      <w:r w:rsidR="009D60E9" w:rsidRPr="00B0630E">
        <w:rPr>
          <w:rFonts w:cs="CiscoSansTT"/>
          <w:noProof/>
          <w:sz w:val="13"/>
          <w:szCs w:val="13"/>
        </w:rPr>
        <w:drawing>
          <wp:inline distT="0" distB="0" distL="0" distR="0" wp14:anchorId="0197EA7D" wp14:editId="6087192E">
            <wp:extent cx="3602182" cy="2399725"/>
            <wp:effectExtent l="0" t="0" r="5080" b="635"/>
            <wp:docPr id="1315038857" name="Picture 1315038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9"/>
                    <a:stretch>
                      <a:fillRect/>
                    </a:stretch>
                  </pic:blipFill>
                  <pic:spPr>
                    <a:xfrm>
                      <a:off x="0" y="0"/>
                      <a:ext cx="3620789" cy="2412121"/>
                    </a:xfrm>
                    <a:prstGeom prst="rect">
                      <a:avLst/>
                    </a:prstGeom>
                  </pic:spPr>
                </pic:pic>
              </a:graphicData>
            </a:graphic>
          </wp:inline>
        </w:drawing>
      </w:r>
    </w:p>
    <w:p w14:paraId="11637704" w14:textId="77777777" w:rsidR="00280FC8" w:rsidRPr="00B0630E" w:rsidRDefault="00280FC8" w:rsidP="00F657E8">
      <w:pPr>
        <w:ind w:left="720"/>
        <w:rPr>
          <w:rFonts w:cs="CiscoSansTT"/>
          <w:sz w:val="13"/>
          <w:szCs w:val="13"/>
        </w:rPr>
      </w:pPr>
    </w:p>
    <w:p w14:paraId="48D9181A" w14:textId="52F72AD1" w:rsidR="00AD3E7F" w:rsidRPr="00B0630E" w:rsidRDefault="00AD3E7F" w:rsidP="00AD3E7F">
      <w:pPr>
        <w:pStyle w:val="ListParagraph"/>
        <w:numPr>
          <w:ilvl w:val="0"/>
          <w:numId w:val="6"/>
        </w:numPr>
        <w:rPr>
          <w:rFonts w:cs="CiscoSansTT"/>
        </w:rPr>
      </w:pPr>
      <w:r w:rsidRPr="00B0630E">
        <w:rPr>
          <w:rFonts w:cs="CiscoSansTT"/>
        </w:rPr>
        <w:t xml:space="preserve">Now double click </w:t>
      </w:r>
      <w:r w:rsidR="005C113F" w:rsidRPr="00B0630E">
        <w:rPr>
          <w:rFonts w:cs="CiscoSansTT"/>
        </w:rPr>
        <w:t>all</w:t>
      </w:r>
      <w:r w:rsidR="00F21017" w:rsidRPr="00B0630E">
        <w:rPr>
          <w:rFonts w:cs="CiscoSansTT"/>
        </w:rPr>
        <w:t xml:space="preserve"> </w:t>
      </w:r>
      <w:r w:rsidRPr="00B0630E">
        <w:rPr>
          <w:rFonts w:cs="CiscoSansTT"/>
        </w:rPr>
        <w:t xml:space="preserve">the SMS </w:t>
      </w:r>
      <w:r w:rsidR="00F21017" w:rsidRPr="00B0630E">
        <w:rPr>
          <w:rFonts w:cs="CiscoSansTT"/>
        </w:rPr>
        <w:t>nodes (There are four) and select the desired “From Number” of the SMS asset within</w:t>
      </w:r>
      <w:r w:rsidR="006F7E24">
        <w:rPr>
          <w:rFonts w:cs="CiscoSansTT"/>
        </w:rPr>
        <w:t xml:space="preserve"> Webex</w:t>
      </w:r>
      <w:r w:rsidR="00F21017" w:rsidRPr="00B0630E">
        <w:rPr>
          <w:rFonts w:cs="CiscoSansTT"/>
        </w:rPr>
        <w:t xml:space="preserve"> Connect.  Choose </w:t>
      </w:r>
      <w:proofErr w:type="gramStart"/>
      <w:r w:rsidR="00F21017" w:rsidRPr="00B0630E">
        <w:rPr>
          <w:rFonts w:cs="CiscoSansTT"/>
        </w:rPr>
        <w:t>save</w:t>
      </w:r>
      <w:proofErr w:type="gramEnd"/>
      <w:r w:rsidR="00F21017" w:rsidRPr="00B0630E">
        <w:rPr>
          <w:rFonts w:cs="CiscoSansTT"/>
        </w:rPr>
        <w:t>.</w:t>
      </w:r>
      <w:r w:rsidR="00F21017" w:rsidRPr="00B0630E">
        <w:rPr>
          <w:rFonts w:cs="CiscoSansTT"/>
        </w:rPr>
        <w:br/>
      </w:r>
      <w:r w:rsidR="00F21017" w:rsidRPr="00B0630E">
        <w:rPr>
          <w:rFonts w:cs="CiscoSansTT"/>
        </w:rPr>
        <w:br/>
      </w:r>
      <w:r w:rsidR="00F21017" w:rsidRPr="00B0630E">
        <w:rPr>
          <w:rFonts w:cs="CiscoSansTT"/>
          <w:noProof/>
        </w:rPr>
        <w:lastRenderedPageBreak/>
        <w:drawing>
          <wp:inline distT="0" distB="0" distL="0" distR="0" wp14:anchorId="4884BCC9" wp14:editId="3629AFF7">
            <wp:extent cx="4566458" cy="3029971"/>
            <wp:effectExtent l="0" t="0" r="5715" b="5715"/>
            <wp:docPr id="1048791687" name="Picture 1048791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30"/>
                    <a:stretch>
                      <a:fillRect/>
                    </a:stretch>
                  </pic:blipFill>
                  <pic:spPr>
                    <a:xfrm>
                      <a:off x="0" y="0"/>
                      <a:ext cx="4597825" cy="3050784"/>
                    </a:xfrm>
                    <a:prstGeom prst="rect">
                      <a:avLst/>
                    </a:prstGeom>
                  </pic:spPr>
                </pic:pic>
              </a:graphicData>
            </a:graphic>
          </wp:inline>
        </w:drawing>
      </w:r>
      <w:r w:rsidR="00F21017" w:rsidRPr="00B0630E">
        <w:rPr>
          <w:rFonts w:cs="CiscoSansTT"/>
        </w:rPr>
        <w:br/>
      </w:r>
    </w:p>
    <w:p w14:paraId="03FC8895" w14:textId="01254221" w:rsidR="00F21017" w:rsidRPr="00B0630E" w:rsidRDefault="00F21017" w:rsidP="00AD3E7F">
      <w:pPr>
        <w:pStyle w:val="ListParagraph"/>
        <w:numPr>
          <w:ilvl w:val="0"/>
          <w:numId w:val="6"/>
        </w:numPr>
        <w:rPr>
          <w:rFonts w:cs="CiscoSansTT"/>
        </w:rPr>
      </w:pPr>
      <w:r w:rsidRPr="00B0630E">
        <w:rPr>
          <w:rFonts w:cs="CiscoSansTT"/>
        </w:rPr>
        <w:t xml:space="preserve">Now double click the Receive node and choose the same number from the </w:t>
      </w:r>
      <w:r w:rsidR="00CF5227" w:rsidRPr="00B0630E">
        <w:rPr>
          <w:rFonts w:cs="CiscoSansTT"/>
        </w:rPr>
        <w:t>drop-down</w:t>
      </w:r>
      <w:r w:rsidRPr="00B0630E">
        <w:rPr>
          <w:rFonts w:cs="CiscoSansTT"/>
        </w:rPr>
        <w:t xml:space="preserve"> list. Set the keyword as *</w:t>
      </w:r>
      <w:r w:rsidRPr="00B0630E">
        <w:rPr>
          <w:rFonts w:cs="CiscoSansTT"/>
        </w:rPr>
        <w:br/>
      </w:r>
      <w:r w:rsidRPr="00B0630E">
        <w:rPr>
          <w:rFonts w:cs="CiscoSansTT"/>
        </w:rPr>
        <w:br/>
      </w:r>
      <w:r w:rsidRPr="00B0630E">
        <w:rPr>
          <w:rFonts w:cs="CiscoSansTT"/>
          <w:noProof/>
        </w:rPr>
        <w:drawing>
          <wp:inline distT="0" distB="0" distL="0" distR="0" wp14:anchorId="34027030" wp14:editId="0BE23254">
            <wp:extent cx="4584598" cy="3034896"/>
            <wp:effectExtent l="0" t="0" r="635" b="635"/>
            <wp:docPr id="1396657540" name="Picture 13966575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1"/>
                    <a:stretch>
                      <a:fillRect/>
                    </a:stretch>
                  </pic:blipFill>
                  <pic:spPr>
                    <a:xfrm>
                      <a:off x="0" y="0"/>
                      <a:ext cx="4620049" cy="3058364"/>
                    </a:xfrm>
                    <a:prstGeom prst="rect">
                      <a:avLst/>
                    </a:prstGeom>
                  </pic:spPr>
                </pic:pic>
              </a:graphicData>
            </a:graphic>
          </wp:inline>
        </w:drawing>
      </w:r>
      <w:r w:rsidR="002D54C6" w:rsidRPr="00B0630E">
        <w:rPr>
          <w:rFonts w:cs="CiscoSansTT"/>
        </w:rPr>
        <w:br/>
      </w:r>
    </w:p>
    <w:p w14:paraId="025DCB7B" w14:textId="354FE54B" w:rsidR="00E471AF" w:rsidRPr="00B0630E" w:rsidRDefault="002D54C6" w:rsidP="00AD3E7F">
      <w:pPr>
        <w:pStyle w:val="ListParagraph"/>
        <w:numPr>
          <w:ilvl w:val="0"/>
          <w:numId w:val="6"/>
        </w:numPr>
        <w:rPr>
          <w:rFonts w:cs="CiscoSansTT"/>
        </w:rPr>
      </w:pPr>
      <w:r w:rsidRPr="00B0630E">
        <w:rPr>
          <w:rFonts w:cs="CiscoSansTT"/>
        </w:rPr>
        <w:t xml:space="preserve">Next, we will set up </w:t>
      </w:r>
      <w:r w:rsidR="00721620" w:rsidRPr="00B0630E">
        <w:rPr>
          <w:rFonts w:cs="CiscoSansTT"/>
        </w:rPr>
        <w:t xml:space="preserve">some debugging so we can see the flow working. Open </w:t>
      </w:r>
      <w:r w:rsidR="00550BF2" w:rsidRPr="00B0630E">
        <w:rPr>
          <w:rFonts w:cs="CiscoSansTT"/>
        </w:rPr>
        <w:t xml:space="preserve">a new tab to </w:t>
      </w:r>
      <w:r w:rsidR="00721620" w:rsidRPr="00B0630E">
        <w:rPr>
          <w:rFonts w:cs="CiscoSansTT"/>
        </w:rPr>
        <w:t xml:space="preserve">https://webhook.site/ and copy out the Unique URL. Populate it in the </w:t>
      </w:r>
      <w:hyperlink w:anchor="_Required_Info" w:history="1">
        <w:r w:rsidR="00721620" w:rsidRPr="00B0630E">
          <w:rPr>
            <w:rStyle w:val="Hyperlink"/>
            <w:rFonts w:cs="CiscoSansTT"/>
          </w:rPr>
          <w:t>required info table.</w:t>
        </w:r>
      </w:hyperlink>
      <w:r w:rsidRPr="00B0630E">
        <w:rPr>
          <w:rFonts w:cs="CiscoSansTT"/>
        </w:rPr>
        <w:t xml:space="preserve"> </w:t>
      </w:r>
      <w:r w:rsidR="00522A8F" w:rsidRPr="00B0630E">
        <w:rPr>
          <w:rFonts w:cs="CiscoSansTT"/>
        </w:rPr>
        <w:t xml:space="preserve">You can create your own nodes within the flows we will set up to send debugging information to </w:t>
      </w:r>
      <w:proofErr w:type="spellStart"/>
      <w:proofErr w:type="gramStart"/>
      <w:r w:rsidR="00522A8F" w:rsidRPr="00B0630E">
        <w:rPr>
          <w:rFonts w:cs="CiscoSansTT"/>
        </w:rPr>
        <w:t>webhook.site</w:t>
      </w:r>
      <w:proofErr w:type="spellEnd"/>
      <w:proofErr w:type="gramEnd"/>
      <w:r w:rsidR="00522A8F" w:rsidRPr="00B0630E">
        <w:rPr>
          <w:rFonts w:cs="CiscoSansTT"/>
        </w:rPr>
        <w:t xml:space="preserve"> in order to troubleshoot the flows</w:t>
      </w:r>
      <w:r w:rsidR="000724F2">
        <w:rPr>
          <w:rFonts w:cs="CiscoSansTT"/>
        </w:rPr>
        <w:t xml:space="preserve"> if they are not working correctly.</w:t>
      </w:r>
      <w:r w:rsidR="00E471AF" w:rsidRPr="00B0630E">
        <w:rPr>
          <w:rFonts w:cs="CiscoSansTT"/>
        </w:rPr>
        <w:br/>
      </w:r>
    </w:p>
    <w:p w14:paraId="2FF097DB" w14:textId="0CFE1641" w:rsidR="002D54C6" w:rsidRPr="00B0630E" w:rsidRDefault="00E471AF" w:rsidP="00AD3E7F">
      <w:pPr>
        <w:pStyle w:val="ListParagraph"/>
        <w:numPr>
          <w:ilvl w:val="0"/>
          <w:numId w:val="6"/>
        </w:numPr>
        <w:rPr>
          <w:rFonts w:cs="CiscoSansTT"/>
        </w:rPr>
      </w:pPr>
      <w:r w:rsidRPr="00B0630E">
        <w:rPr>
          <w:rFonts w:cs="CiscoSansTT"/>
        </w:rPr>
        <w:lastRenderedPageBreak/>
        <w:t xml:space="preserve">There is a </w:t>
      </w:r>
      <w:r w:rsidR="005C113F">
        <w:rPr>
          <w:rFonts w:cs="CiscoSansTT"/>
        </w:rPr>
        <w:t>G</w:t>
      </w:r>
      <w:r w:rsidRPr="00B0630E">
        <w:rPr>
          <w:rFonts w:cs="CiscoSansTT"/>
        </w:rPr>
        <w:t xml:space="preserve">litch site that has some </w:t>
      </w:r>
      <w:r w:rsidR="005C113F" w:rsidRPr="00B0630E">
        <w:rPr>
          <w:rFonts w:cs="CiscoSansTT"/>
        </w:rPr>
        <w:t>back-end</w:t>
      </w:r>
      <w:r w:rsidRPr="00B0630E">
        <w:rPr>
          <w:rFonts w:cs="CiscoSansTT"/>
        </w:rPr>
        <w:t xml:space="preserve"> code we need to use here.  We will configure fully later, for now, open </w:t>
      </w:r>
      <w:hyperlink r:id="rId32" w:anchor="!/swift-eight-cat" w:history="1">
        <w:r w:rsidRPr="00B0630E">
          <w:rPr>
            <w:rStyle w:val="Hyperlink"/>
            <w:rFonts w:cs="CiscoSansTT"/>
          </w:rPr>
          <w:t>https://glitch.com/edit/#!/swift-eight-cat</w:t>
        </w:r>
      </w:hyperlink>
      <w:r w:rsidRPr="00B0630E">
        <w:rPr>
          <w:rFonts w:cs="CiscoSansTT"/>
        </w:rPr>
        <w:t xml:space="preserve"> and click the remix button.  You will receive a new URL.  Copy </w:t>
      </w:r>
      <w:r w:rsidR="00BB0CF2">
        <w:rPr>
          <w:rFonts w:cs="CiscoSansTT"/>
        </w:rPr>
        <w:t xml:space="preserve">*Only* </w:t>
      </w:r>
      <w:r w:rsidRPr="00B0630E">
        <w:rPr>
          <w:rFonts w:cs="CiscoSansTT"/>
        </w:rPr>
        <w:t xml:space="preserve">the </w:t>
      </w:r>
      <w:r w:rsidR="00BB0CF2">
        <w:rPr>
          <w:rFonts w:cs="CiscoSansTT"/>
        </w:rPr>
        <w:t>site identifier</w:t>
      </w:r>
      <w:r w:rsidRPr="00B0630E">
        <w:rPr>
          <w:rFonts w:cs="CiscoSansTT"/>
        </w:rPr>
        <w:t xml:space="preserve"> into the </w:t>
      </w:r>
      <w:hyperlink w:anchor="_Required_Info" w:history="1">
        <w:r w:rsidRPr="00B0630E">
          <w:rPr>
            <w:rStyle w:val="Hyperlink"/>
            <w:rFonts w:cs="CiscoSansTT"/>
          </w:rPr>
          <w:t>required info table</w:t>
        </w:r>
      </w:hyperlink>
      <w:r w:rsidRPr="00B0630E">
        <w:rPr>
          <w:rFonts w:cs="CiscoSansTT"/>
        </w:rPr>
        <w:t xml:space="preserve"> (</w:t>
      </w:r>
      <w:proofErr w:type="spellStart"/>
      <w:r w:rsidRPr="00B0630E">
        <w:rPr>
          <w:rFonts w:cs="CiscoSansTT"/>
        </w:rPr>
        <w:t>E.g</w:t>
      </w:r>
      <w:proofErr w:type="spellEnd"/>
      <w:r w:rsidRPr="00B0630E">
        <w:rPr>
          <w:rFonts w:cs="CiscoSansTT"/>
        </w:rPr>
        <w:t xml:space="preserve"> </w:t>
      </w:r>
      <w:r w:rsidRPr="00B0630E">
        <w:rPr>
          <w:rFonts w:cs="CiscoSansTT"/>
          <w:color w:val="FF0000"/>
        </w:rPr>
        <w:t>swift-eight-cat.glitch.me</w:t>
      </w:r>
      <w:r w:rsidRPr="00B0630E">
        <w:rPr>
          <w:rFonts w:cs="CiscoSansTT"/>
        </w:rPr>
        <w:t>)</w:t>
      </w:r>
      <w:r w:rsidR="00550BF2" w:rsidRPr="00B0630E">
        <w:rPr>
          <w:rFonts w:cs="CiscoSansTT"/>
        </w:rPr>
        <w:br/>
      </w:r>
    </w:p>
    <w:p w14:paraId="340A4930" w14:textId="307F66F7" w:rsidR="00550BF2" w:rsidRPr="00B0630E" w:rsidRDefault="00550BF2" w:rsidP="00AD3E7F">
      <w:pPr>
        <w:pStyle w:val="ListParagraph"/>
        <w:numPr>
          <w:ilvl w:val="0"/>
          <w:numId w:val="6"/>
        </w:numPr>
        <w:rPr>
          <w:rFonts w:cs="CiscoSansTT"/>
        </w:rPr>
      </w:pPr>
      <w:r w:rsidRPr="00B0630E">
        <w:rPr>
          <w:rFonts w:cs="CiscoSansTT"/>
        </w:rPr>
        <w:t>Now click the settings cog in the top right of the W</w:t>
      </w:r>
      <w:r w:rsidR="005C113F">
        <w:rPr>
          <w:rFonts w:cs="CiscoSansTT"/>
        </w:rPr>
        <w:t>ebe</w:t>
      </w:r>
      <w:r w:rsidRPr="00B0630E">
        <w:rPr>
          <w:rFonts w:cs="CiscoSansTT"/>
        </w:rPr>
        <w:t>x</w:t>
      </w:r>
      <w:r w:rsidR="005C113F">
        <w:rPr>
          <w:rFonts w:cs="CiscoSansTT"/>
        </w:rPr>
        <w:t xml:space="preserve"> </w:t>
      </w:r>
      <w:r w:rsidRPr="00B0630E">
        <w:rPr>
          <w:rFonts w:cs="CiscoSansTT"/>
        </w:rPr>
        <w:t xml:space="preserve">Connect flow builder.  Go to the “Custom variables” tab.  Populate </w:t>
      </w:r>
      <w:r w:rsidR="005C113F" w:rsidRPr="00B0630E">
        <w:rPr>
          <w:rFonts w:cs="CiscoSansTT"/>
        </w:rPr>
        <w:t>all</w:t>
      </w:r>
      <w:r w:rsidRPr="00B0630E">
        <w:rPr>
          <w:rFonts w:cs="CiscoSansTT"/>
        </w:rPr>
        <w:t xml:space="preserve"> the fields except for </w:t>
      </w:r>
      <w:proofErr w:type="spellStart"/>
      <w:r w:rsidRPr="00B0630E">
        <w:rPr>
          <w:rFonts w:cs="CiscoSansTT"/>
        </w:rPr>
        <w:t>JDSToken</w:t>
      </w:r>
      <w:proofErr w:type="spellEnd"/>
      <w:r w:rsidRPr="00B0630E">
        <w:rPr>
          <w:rFonts w:cs="CiscoSansTT"/>
        </w:rPr>
        <w:t xml:space="preserve"> from the </w:t>
      </w:r>
      <w:hyperlink w:anchor="_Required_Info" w:history="1">
        <w:r w:rsidRPr="00B0630E">
          <w:rPr>
            <w:rStyle w:val="Hyperlink"/>
            <w:rFonts w:cs="CiscoSansTT"/>
          </w:rPr>
          <w:t>required info table.</w:t>
        </w:r>
      </w:hyperlink>
      <w:r w:rsidR="00466227" w:rsidRPr="00B0630E">
        <w:rPr>
          <w:rFonts w:cs="CiscoSansTT"/>
        </w:rPr>
        <w:t xml:space="preserve"> and leave the page open.</w:t>
      </w:r>
      <w:r w:rsidR="00466227" w:rsidRPr="00B0630E">
        <w:rPr>
          <w:rFonts w:cs="CiscoSansTT"/>
        </w:rPr>
        <w:br/>
      </w:r>
    </w:p>
    <w:p w14:paraId="531D4A35" w14:textId="15C54741" w:rsidR="00466227" w:rsidRPr="00B0630E" w:rsidRDefault="00466227" w:rsidP="00AD3E7F">
      <w:pPr>
        <w:pStyle w:val="ListParagraph"/>
        <w:numPr>
          <w:ilvl w:val="0"/>
          <w:numId w:val="6"/>
        </w:numPr>
        <w:rPr>
          <w:rFonts w:cs="CiscoSansTT"/>
        </w:rPr>
      </w:pPr>
      <w:r w:rsidRPr="00B0630E">
        <w:rPr>
          <w:rFonts w:cs="CiscoSansTT"/>
        </w:rPr>
        <w:t xml:space="preserve">Go to postman, click the “CCEP Payment Collection” collection, and then the Authorization tab.  In the “Current Token” area, notice that the token expiry time is listed.  </w:t>
      </w:r>
      <w:r w:rsidRPr="00B0630E">
        <w:rPr>
          <w:rFonts w:cs="CiscoSansTT"/>
          <w:color w:val="FF0000"/>
        </w:rPr>
        <w:t>If it is before your demo will happen, make sure to refresh the token at a time that gives you a valid token for the demo</w:t>
      </w:r>
      <w:r w:rsidRPr="00B0630E">
        <w:rPr>
          <w:rFonts w:cs="CiscoSansTT"/>
        </w:rPr>
        <w:t>.  Next, click the drop</w:t>
      </w:r>
      <w:r w:rsidR="00CF5227">
        <w:rPr>
          <w:rFonts w:cs="CiscoSansTT"/>
        </w:rPr>
        <w:t>-</w:t>
      </w:r>
      <w:r w:rsidRPr="00B0630E">
        <w:rPr>
          <w:rFonts w:cs="CiscoSansTT"/>
        </w:rPr>
        <w:t>down, and then manage tokens.</w:t>
      </w:r>
      <w:r w:rsidRPr="00B0630E">
        <w:rPr>
          <w:rFonts w:cs="CiscoSansTT"/>
        </w:rPr>
        <w:br/>
      </w:r>
      <w:r w:rsidRPr="00B0630E">
        <w:rPr>
          <w:rFonts w:cs="CiscoSansTT"/>
        </w:rPr>
        <w:br/>
      </w:r>
      <w:r w:rsidRPr="00B0630E">
        <w:rPr>
          <w:rFonts w:cs="CiscoSansTT"/>
          <w:noProof/>
        </w:rPr>
        <w:drawing>
          <wp:inline distT="0" distB="0" distL="0" distR="0" wp14:anchorId="04E53CB4" wp14:editId="0E99D785">
            <wp:extent cx="2244436" cy="2396866"/>
            <wp:effectExtent l="0" t="0" r="3810" b="3810"/>
            <wp:docPr id="232558640" name="Picture 23255864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3"/>
                    <a:stretch>
                      <a:fillRect/>
                    </a:stretch>
                  </pic:blipFill>
                  <pic:spPr>
                    <a:xfrm>
                      <a:off x="0" y="0"/>
                      <a:ext cx="2266679" cy="2420620"/>
                    </a:xfrm>
                    <a:prstGeom prst="rect">
                      <a:avLst/>
                    </a:prstGeom>
                  </pic:spPr>
                </pic:pic>
              </a:graphicData>
            </a:graphic>
          </wp:inline>
        </w:drawing>
      </w:r>
      <w:r w:rsidRPr="00B0630E">
        <w:rPr>
          <w:rFonts w:cs="CiscoSansTT"/>
        </w:rPr>
        <w:br/>
      </w:r>
    </w:p>
    <w:p w14:paraId="77F37E8D" w14:textId="4D474F90" w:rsidR="00466227" w:rsidRPr="00B0630E" w:rsidRDefault="00466227" w:rsidP="00AD3E7F">
      <w:pPr>
        <w:pStyle w:val="ListParagraph"/>
        <w:numPr>
          <w:ilvl w:val="0"/>
          <w:numId w:val="6"/>
        </w:numPr>
        <w:rPr>
          <w:rFonts w:cs="CiscoSansTT"/>
        </w:rPr>
      </w:pPr>
      <w:r w:rsidRPr="00B0630E">
        <w:rPr>
          <w:rFonts w:cs="CiscoSansTT"/>
        </w:rPr>
        <w:t>Choose your “payment Collection” token, copy out the access token, and paste it into the “</w:t>
      </w:r>
      <w:proofErr w:type="spellStart"/>
      <w:r w:rsidRPr="00B0630E">
        <w:rPr>
          <w:rFonts w:cs="CiscoSansTT"/>
        </w:rPr>
        <w:t>JDSToken</w:t>
      </w:r>
      <w:proofErr w:type="spellEnd"/>
      <w:r w:rsidRPr="00B0630E">
        <w:rPr>
          <w:rFonts w:cs="CiscoSansTT"/>
        </w:rPr>
        <w:t>” custom variable field within Webex Connect.</w:t>
      </w:r>
      <w:r w:rsidR="00AA79CD" w:rsidRPr="00B0630E">
        <w:rPr>
          <w:rFonts w:cs="CiscoSansTT"/>
        </w:rPr>
        <w:t xml:space="preserve">  Ensure you do not have any whitespace or carriage returns as part of the pasted string.  Now save the custom variables in </w:t>
      </w:r>
      <w:r w:rsidR="006F7E24">
        <w:rPr>
          <w:rFonts w:cs="CiscoSansTT"/>
        </w:rPr>
        <w:t xml:space="preserve">Webex </w:t>
      </w:r>
      <w:r w:rsidR="00AA79CD" w:rsidRPr="00B0630E">
        <w:rPr>
          <w:rFonts w:cs="CiscoSansTT"/>
        </w:rPr>
        <w:t>Connect, save the flow</w:t>
      </w:r>
      <w:r w:rsidR="00FF28F8" w:rsidRPr="00B0630E">
        <w:rPr>
          <w:rFonts w:cs="CiscoSansTT"/>
        </w:rPr>
        <w:t>, and make live.</w:t>
      </w:r>
      <w:r w:rsidRPr="00B0630E">
        <w:rPr>
          <w:rFonts w:cs="CiscoSansTT"/>
        </w:rPr>
        <w:br/>
      </w:r>
      <w:r w:rsidRPr="00B0630E">
        <w:rPr>
          <w:rFonts w:cs="CiscoSansTT"/>
        </w:rPr>
        <w:lastRenderedPageBreak/>
        <w:br/>
      </w:r>
      <w:r w:rsidRPr="00B0630E">
        <w:rPr>
          <w:rFonts w:cs="CiscoSansTT"/>
          <w:noProof/>
        </w:rPr>
        <w:drawing>
          <wp:inline distT="0" distB="0" distL="0" distR="0" wp14:anchorId="3E69F6BD" wp14:editId="2BB71F57">
            <wp:extent cx="3330633" cy="1903693"/>
            <wp:effectExtent l="0" t="0" r="0" b="1905"/>
            <wp:docPr id="429291851" name="Picture 42929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4"/>
                    <a:stretch>
                      <a:fillRect/>
                    </a:stretch>
                  </pic:blipFill>
                  <pic:spPr>
                    <a:xfrm>
                      <a:off x="0" y="0"/>
                      <a:ext cx="3372214" cy="1927459"/>
                    </a:xfrm>
                    <a:prstGeom prst="rect">
                      <a:avLst/>
                    </a:prstGeom>
                  </pic:spPr>
                </pic:pic>
              </a:graphicData>
            </a:graphic>
          </wp:inline>
        </w:drawing>
      </w:r>
    </w:p>
    <w:p w14:paraId="463DA284" w14:textId="77777777" w:rsidR="00CF5227" w:rsidRDefault="00CF5227">
      <w:pPr>
        <w:rPr>
          <w:rFonts w:eastAsiaTheme="majorEastAsia" w:cs="CiscoSansTT"/>
          <w:color w:val="2F5496" w:themeColor="accent1" w:themeShade="BF"/>
          <w:sz w:val="28"/>
          <w:szCs w:val="28"/>
        </w:rPr>
      </w:pPr>
      <w:r>
        <w:rPr>
          <w:rFonts w:cs="CiscoSansTT"/>
          <w:i/>
          <w:iCs/>
          <w:sz w:val="28"/>
          <w:szCs w:val="28"/>
        </w:rPr>
        <w:br w:type="page"/>
      </w:r>
    </w:p>
    <w:p w14:paraId="748A7065" w14:textId="6A506A4F" w:rsidR="00FF28F8" w:rsidRPr="004B3F23" w:rsidRDefault="00FF28F8" w:rsidP="004B3F23">
      <w:pPr>
        <w:pStyle w:val="Heading3"/>
        <w:rPr>
          <w:rFonts w:ascii="CiscoSansTT" w:hAnsi="CiscoSansTT" w:cs="CiscoSansTT"/>
          <w:sz w:val="28"/>
          <w:szCs w:val="28"/>
        </w:rPr>
      </w:pPr>
      <w:bookmarkStart w:id="23" w:name="_Toc156997495"/>
      <w:r w:rsidRPr="004B3F23">
        <w:rPr>
          <w:rFonts w:ascii="CiscoSansTT" w:hAnsi="CiscoSansTT" w:cs="CiscoSansTT"/>
          <w:sz w:val="28"/>
          <w:szCs w:val="28"/>
        </w:rPr>
        <w:lastRenderedPageBreak/>
        <w:t xml:space="preserve">Test </w:t>
      </w:r>
      <w:r w:rsidR="003C79C1" w:rsidRPr="00AE140A">
        <w:rPr>
          <w:rFonts w:ascii="CiscoSansTT" w:hAnsi="CiscoSansTT" w:cs="CiscoSansTT"/>
          <w:sz w:val="28"/>
          <w:szCs w:val="28"/>
        </w:rPr>
        <w:t xml:space="preserve">‘Payment Due’ </w:t>
      </w:r>
      <w:r w:rsidRPr="004B3F23">
        <w:rPr>
          <w:rFonts w:ascii="CiscoSansTT" w:hAnsi="CiscoSansTT" w:cs="CiscoSansTT"/>
          <w:sz w:val="28"/>
          <w:szCs w:val="28"/>
        </w:rPr>
        <w:t>Flow</w:t>
      </w:r>
      <w:bookmarkEnd w:id="23"/>
    </w:p>
    <w:p w14:paraId="3C9EEA6F" w14:textId="18B6495B" w:rsidR="00FF28F8" w:rsidRPr="00B0630E" w:rsidRDefault="00233607" w:rsidP="00FF28F8">
      <w:pPr>
        <w:pStyle w:val="ListParagraph"/>
        <w:numPr>
          <w:ilvl w:val="0"/>
          <w:numId w:val="8"/>
        </w:numPr>
        <w:rPr>
          <w:rFonts w:cs="CiscoSansTT"/>
        </w:rPr>
      </w:pPr>
      <w:r w:rsidRPr="00B0630E">
        <w:rPr>
          <w:rFonts w:cs="CiscoSansTT"/>
        </w:rPr>
        <w:t xml:space="preserve">Open </w:t>
      </w:r>
      <w:r w:rsidR="006F7E24">
        <w:rPr>
          <w:rFonts w:cs="CiscoSansTT"/>
        </w:rPr>
        <w:t>P</w:t>
      </w:r>
      <w:r w:rsidR="006F7E24" w:rsidRPr="00B0630E">
        <w:rPr>
          <w:rFonts w:cs="CiscoSansTT"/>
        </w:rPr>
        <w:t>ostman and</w:t>
      </w:r>
      <w:r w:rsidRPr="00B0630E">
        <w:rPr>
          <w:rFonts w:cs="CiscoSansTT"/>
        </w:rPr>
        <w:t xml:space="preserve"> select the “Init </w:t>
      </w:r>
      <w:proofErr w:type="spellStart"/>
      <w:r w:rsidRPr="00B0630E">
        <w:rPr>
          <w:rFonts w:cs="CiscoSansTT"/>
        </w:rPr>
        <w:t>RequestPayment</w:t>
      </w:r>
      <w:proofErr w:type="spellEnd"/>
      <w:r w:rsidRPr="00B0630E">
        <w:rPr>
          <w:rFonts w:cs="CiscoSansTT"/>
        </w:rPr>
        <w:t xml:space="preserve">” request.  Ensure the type is “POST” and the address is your webhook from the flow we imported earlier.  Go to the “Body” </w:t>
      </w:r>
      <w:r w:rsidR="006F7E24" w:rsidRPr="00B0630E">
        <w:rPr>
          <w:rFonts w:cs="CiscoSansTT"/>
        </w:rPr>
        <w:t>Tab and</w:t>
      </w:r>
      <w:r w:rsidRPr="00B0630E">
        <w:rPr>
          <w:rFonts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r w:rsidR="006F7E24" w:rsidRPr="00B0630E">
        <w:rPr>
          <w:rFonts w:cs="CiscoSansTT"/>
        </w:rPr>
        <w:t>save and</w:t>
      </w:r>
      <w:r w:rsidRPr="00B0630E">
        <w:rPr>
          <w:rFonts w:cs="CiscoSansTT"/>
        </w:rPr>
        <w:t xml:space="preserve"> send the request.  See below for a screenshot of the request, and the 200OK response from W</w:t>
      </w:r>
      <w:r w:rsidR="006F7E24">
        <w:rPr>
          <w:rFonts w:cs="CiscoSansTT"/>
        </w:rPr>
        <w:t>ebe</w:t>
      </w:r>
      <w:r w:rsidRPr="00B0630E">
        <w:rPr>
          <w:rFonts w:cs="CiscoSansTT"/>
        </w:rPr>
        <w:t>x</w:t>
      </w:r>
      <w:r w:rsidR="006F7E24">
        <w:rPr>
          <w:rFonts w:cs="CiscoSansTT"/>
        </w:rPr>
        <w:t xml:space="preserve"> </w:t>
      </w:r>
      <w:r w:rsidRPr="00B0630E">
        <w:rPr>
          <w:rFonts w:cs="CiscoSansTT"/>
        </w:rPr>
        <w:t>Connect.</w:t>
      </w:r>
      <w:r w:rsidRPr="00B0630E">
        <w:rPr>
          <w:rFonts w:cs="CiscoSansTT"/>
        </w:rPr>
        <w:br/>
      </w:r>
      <w:r w:rsidRPr="00B0630E">
        <w:rPr>
          <w:rFonts w:cs="CiscoSansTT"/>
          <w:noProof/>
        </w:rPr>
        <w:drawing>
          <wp:inline distT="0" distB="0" distL="0" distR="0" wp14:anchorId="123B3E0E" wp14:editId="5666E0AC">
            <wp:extent cx="5731510" cy="1773555"/>
            <wp:effectExtent l="0" t="0" r="0" b="4445"/>
            <wp:docPr id="1748015067" name="Picture 17480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5"/>
                    <a:stretch>
                      <a:fillRect/>
                    </a:stretch>
                  </pic:blipFill>
                  <pic:spPr>
                    <a:xfrm>
                      <a:off x="0" y="0"/>
                      <a:ext cx="5731510" cy="1773555"/>
                    </a:xfrm>
                    <a:prstGeom prst="rect">
                      <a:avLst/>
                    </a:prstGeom>
                  </pic:spPr>
                </pic:pic>
              </a:graphicData>
            </a:graphic>
          </wp:inline>
        </w:drawing>
      </w:r>
      <w:r w:rsidRPr="00B0630E">
        <w:rPr>
          <w:rFonts w:cs="CiscoSansTT"/>
        </w:rPr>
        <w:br/>
      </w:r>
      <w:r w:rsidRPr="00B0630E">
        <w:rPr>
          <w:rFonts w:cs="CiscoSansTT"/>
          <w:noProof/>
        </w:rPr>
        <w:drawing>
          <wp:inline distT="0" distB="0" distL="0" distR="0" wp14:anchorId="218EDC79" wp14:editId="7BA20E6F">
            <wp:extent cx="5731510" cy="1156970"/>
            <wp:effectExtent l="0" t="0" r="0" b="0"/>
            <wp:docPr id="712007224" name="Picture 71200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6"/>
                    <a:stretch>
                      <a:fillRect/>
                    </a:stretch>
                  </pic:blipFill>
                  <pic:spPr>
                    <a:xfrm>
                      <a:off x="0" y="0"/>
                      <a:ext cx="5731510" cy="1156970"/>
                    </a:xfrm>
                    <a:prstGeom prst="rect">
                      <a:avLst/>
                    </a:prstGeom>
                  </pic:spPr>
                </pic:pic>
              </a:graphicData>
            </a:graphic>
          </wp:inline>
        </w:drawing>
      </w:r>
    </w:p>
    <w:p w14:paraId="4279E1EB" w14:textId="467E6555" w:rsidR="00280FC8" w:rsidRDefault="00233607" w:rsidP="00FF28F8">
      <w:pPr>
        <w:pStyle w:val="ListParagraph"/>
        <w:numPr>
          <w:ilvl w:val="0"/>
          <w:numId w:val="8"/>
        </w:numPr>
        <w:rPr>
          <w:rFonts w:cs="CiscoSansTT"/>
        </w:rPr>
      </w:pPr>
      <w:r w:rsidRPr="00B0630E">
        <w:rPr>
          <w:rFonts w:cs="CiscoSansTT"/>
        </w:rPr>
        <w:t>Monitor your endpoint, you should receive a text</w:t>
      </w:r>
      <w:r w:rsidR="00121ECF">
        <w:rPr>
          <w:rFonts w:cs="CiscoSansTT"/>
        </w:rPr>
        <w:t xml:space="preserve"> corresponding to the information you provided in the body of the </w:t>
      </w:r>
      <w:r w:rsidR="006F7E24">
        <w:rPr>
          <w:rFonts w:cs="CiscoSansTT"/>
        </w:rPr>
        <w:t>P</w:t>
      </w:r>
      <w:r w:rsidR="00121ECF">
        <w:rPr>
          <w:rFonts w:cs="CiscoSansTT"/>
        </w:rPr>
        <w:t>ostman request</w:t>
      </w:r>
      <w:r w:rsidRPr="00B0630E">
        <w:rPr>
          <w:rFonts w:cs="CiscoSansTT"/>
        </w:rPr>
        <w:t>.</w:t>
      </w:r>
    </w:p>
    <w:p w14:paraId="256CFE5A" w14:textId="35F63C73"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0B5E9140" wp14:editId="256E7349">
            <wp:extent cx="5731510" cy="2023745"/>
            <wp:effectExtent l="0" t="0" r="0" b="0"/>
            <wp:docPr id="619779276" name="Picture 61977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7"/>
                    <a:stretch>
                      <a:fillRect/>
                    </a:stretch>
                  </pic:blipFill>
                  <pic:spPr>
                    <a:xfrm>
                      <a:off x="0" y="0"/>
                      <a:ext cx="5731510" cy="2023745"/>
                    </a:xfrm>
                    <a:prstGeom prst="rect">
                      <a:avLst/>
                    </a:prstGeom>
                  </pic:spPr>
                </pic:pic>
              </a:graphicData>
            </a:graphic>
          </wp:inline>
        </w:drawing>
      </w:r>
      <w:r w:rsidRPr="00280FC8">
        <w:rPr>
          <w:rFonts w:cs="CiscoSansTT"/>
        </w:rPr>
        <w:br/>
      </w:r>
    </w:p>
    <w:p w14:paraId="6F0D889F" w14:textId="77777777" w:rsidR="00280FC8" w:rsidRDefault="00280FC8">
      <w:pPr>
        <w:rPr>
          <w:rFonts w:cs="CiscoSansTT"/>
        </w:rPr>
      </w:pPr>
      <w:r>
        <w:rPr>
          <w:rFonts w:cs="CiscoSansTT"/>
        </w:rPr>
        <w:br w:type="page"/>
      </w:r>
    </w:p>
    <w:p w14:paraId="754C7C85" w14:textId="7AB78F9E" w:rsidR="00280FC8" w:rsidRDefault="00233607" w:rsidP="00FF28F8">
      <w:pPr>
        <w:pStyle w:val="ListParagraph"/>
        <w:numPr>
          <w:ilvl w:val="0"/>
          <w:numId w:val="8"/>
        </w:numPr>
        <w:rPr>
          <w:rFonts w:cs="CiscoSansTT"/>
        </w:rPr>
      </w:pPr>
      <w:r w:rsidRPr="00B0630E">
        <w:rPr>
          <w:rFonts w:cs="CiscoSansTT"/>
        </w:rPr>
        <w:lastRenderedPageBreak/>
        <w:t>Reply with some random words. You should receive a text asking you to reply yes or no.  Next, reply with the word “No”</w:t>
      </w:r>
    </w:p>
    <w:p w14:paraId="7831D185" w14:textId="128AE3A9"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2324C5D4" wp14:editId="4DBDD7E4">
            <wp:extent cx="5731510" cy="3778885"/>
            <wp:effectExtent l="0" t="0" r="0" b="5715"/>
            <wp:docPr id="936527829" name="Picture 93652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8"/>
                    <a:stretch>
                      <a:fillRect/>
                    </a:stretch>
                  </pic:blipFill>
                  <pic:spPr>
                    <a:xfrm>
                      <a:off x="0" y="0"/>
                      <a:ext cx="5731510" cy="3778885"/>
                    </a:xfrm>
                    <a:prstGeom prst="rect">
                      <a:avLst/>
                    </a:prstGeom>
                  </pic:spPr>
                </pic:pic>
              </a:graphicData>
            </a:graphic>
          </wp:inline>
        </w:drawing>
      </w:r>
    </w:p>
    <w:p w14:paraId="2F07B10E" w14:textId="77777777" w:rsidR="00280FC8" w:rsidRPr="00280FC8" w:rsidRDefault="00280FC8" w:rsidP="004B3F23">
      <w:pPr>
        <w:ind w:left="360"/>
        <w:rPr>
          <w:rFonts w:cs="CiscoSansTT"/>
        </w:rPr>
      </w:pPr>
    </w:p>
    <w:p w14:paraId="78009191" w14:textId="0E6848DC" w:rsidR="00280FC8" w:rsidRDefault="00233607" w:rsidP="00FF28F8">
      <w:pPr>
        <w:pStyle w:val="ListParagraph"/>
        <w:numPr>
          <w:ilvl w:val="0"/>
          <w:numId w:val="8"/>
        </w:numPr>
        <w:rPr>
          <w:rFonts w:cs="CiscoSansTT"/>
        </w:rPr>
      </w:pPr>
      <w:r w:rsidRPr="00B0630E">
        <w:rPr>
          <w:rFonts w:cs="CiscoSansTT"/>
        </w:rPr>
        <w:t xml:space="preserve">Now check your </w:t>
      </w:r>
      <w:proofErr w:type="spellStart"/>
      <w:r w:rsidRPr="00B0630E">
        <w:rPr>
          <w:rFonts w:cs="CiscoSansTT"/>
        </w:rPr>
        <w:t>mockAPI</w:t>
      </w:r>
      <w:proofErr w:type="spellEnd"/>
      <w:r w:rsidRPr="00B0630E">
        <w:rPr>
          <w:rFonts w:cs="CiscoSansTT"/>
        </w:rPr>
        <w:t xml:space="preserve"> DB.  You should see an entry for this user in the DB.  This is what you would present to the customer as a list to drive an outbound calling campaign</w:t>
      </w:r>
      <w:r w:rsidR="00462893">
        <w:rPr>
          <w:rFonts w:cs="CiscoSansTT"/>
        </w:rPr>
        <w:t xml:space="preserve"> </w:t>
      </w:r>
      <w:r w:rsidR="006F7E24">
        <w:rPr>
          <w:rFonts w:cs="CiscoSansTT"/>
        </w:rPr>
        <w:t>if</w:t>
      </w:r>
      <w:r w:rsidR="00462893">
        <w:rPr>
          <w:rFonts w:cs="CiscoSansTT"/>
        </w:rPr>
        <w:t xml:space="preserve"> a </w:t>
      </w:r>
      <w:proofErr w:type="gramStart"/>
      <w:r w:rsidR="00462893">
        <w:rPr>
          <w:rFonts w:cs="CiscoSansTT"/>
        </w:rPr>
        <w:t xml:space="preserve">customer </w:t>
      </w:r>
      <w:proofErr w:type="spellStart"/>
      <w:r w:rsidR="00462893">
        <w:rPr>
          <w:rFonts w:cs="CiscoSansTT"/>
        </w:rPr>
        <w:t>chose</w:t>
      </w:r>
      <w:r w:rsidR="006F7E24">
        <w:rPr>
          <w:rFonts w:cs="CiscoSansTT"/>
        </w:rPr>
        <w:t>s</w:t>
      </w:r>
      <w:proofErr w:type="spellEnd"/>
      <w:proofErr w:type="gramEnd"/>
      <w:r w:rsidR="00462893">
        <w:rPr>
          <w:rFonts w:cs="CiscoSansTT"/>
        </w:rPr>
        <w:t xml:space="preserve"> not to pay the SMS based demand.</w:t>
      </w:r>
      <w:r w:rsidR="00416F6F">
        <w:rPr>
          <w:rFonts w:cs="CiscoSansTT"/>
        </w:rPr>
        <w:t xml:space="preserve">  Note that there is also an </w:t>
      </w:r>
      <w:proofErr w:type="spellStart"/>
      <w:r w:rsidR="00416F6F">
        <w:rPr>
          <w:rFonts w:cs="CiscoSansTT"/>
        </w:rPr>
        <w:t>Acqueon</w:t>
      </w:r>
      <w:proofErr w:type="spellEnd"/>
      <w:r w:rsidR="00416F6F">
        <w:rPr>
          <w:rFonts w:cs="CiscoSansTT"/>
        </w:rPr>
        <w:t xml:space="preserve"> API that could be used to directly build campaigns with no customer interaction here.</w:t>
      </w:r>
    </w:p>
    <w:p w14:paraId="1125AE97" w14:textId="719B906D" w:rsidR="00233607" w:rsidRPr="00280FC8" w:rsidRDefault="00233607" w:rsidP="00416F6F">
      <w:pPr>
        <w:ind w:left="360"/>
        <w:rPr>
          <w:rFonts w:cs="CiscoSansTT"/>
        </w:rPr>
      </w:pPr>
      <w:r w:rsidRPr="00280FC8">
        <w:rPr>
          <w:rFonts w:cs="CiscoSansTT"/>
        </w:rPr>
        <w:br/>
      </w:r>
      <w:r w:rsidRPr="00B0630E">
        <w:rPr>
          <w:noProof/>
        </w:rPr>
        <w:drawing>
          <wp:inline distT="0" distB="0" distL="0" distR="0" wp14:anchorId="5AE69FE6" wp14:editId="4041DD05">
            <wp:extent cx="5731510" cy="1092200"/>
            <wp:effectExtent l="0" t="0" r="0" b="0"/>
            <wp:docPr id="1389962461" name="Picture 138996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9"/>
                    <a:stretch>
                      <a:fillRect/>
                    </a:stretch>
                  </pic:blipFill>
                  <pic:spPr>
                    <a:xfrm>
                      <a:off x="0" y="0"/>
                      <a:ext cx="5731510" cy="1092200"/>
                    </a:xfrm>
                    <a:prstGeom prst="rect">
                      <a:avLst/>
                    </a:prstGeom>
                  </pic:spPr>
                </pic:pic>
              </a:graphicData>
            </a:graphic>
          </wp:inline>
        </w:drawing>
      </w:r>
    </w:p>
    <w:p w14:paraId="5CC061CC" w14:textId="77777777" w:rsidR="0029544E" w:rsidRDefault="0029544E">
      <w:pPr>
        <w:rPr>
          <w:rFonts w:cs="CiscoSansTT"/>
        </w:rPr>
      </w:pPr>
      <w:r>
        <w:rPr>
          <w:rFonts w:cs="CiscoSansTT"/>
        </w:rPr>
        <w:br w:type="page"/>
      </w:r>
    </w:p>
    <w:p w14:paraId="4846D227" w14:textId="491243D0" w:rsidR="0029544E" w:rsidRDefault="00233607" w:rsidP="00FF28F8">
      <w:pPr>
        <w:pStyle w:val="ListParagraph"/>
        <w:numPr>
          <w:ilvl w:val="0"/>
          <w:numId w:val="8"/>
        </w:numPr>
        <w:rPr>
          <w:rFonts w:cs="CiscoSansTT"/>
        </w:rPr>
      </w:pPr>
      <w:r w:rsidRPr="00B0630E">
        <w:rPr>
          <w:rFonts w:cs="CiscoSansTT"/>
        </w:rPr>
        <w:lastRenderedPageBreak/>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cs="CiscoSansTT"/>
        </w:rPr>
        <w:t xml:space="preserve"> and re-test</w:t>
      </w:r>
      <w:r w:rsidRPr="00B0630E">
        <w:rPr>
          <w:rFonts w:cs="CiscoSansTT"/>
        </w:rPr>
        <w:t>.</w:t>
      </w:r>
      <w:r w:rsidR="00317F3F">
        <w:rPr>
          <w:rFonts w:cs="CiscoSansTT"/>
        </w:rPr>
        <w:t xml:space="preserve">  If it still does not work, use HTTP Post to </w:t>
      </w:r>
      <w:proofErr w:type="spellStart"/>
      <w:proofErr w:type="gramStart"/>
      <w:r w:rsidR="00317F3F">
        <w:rPr>
          <w:rFonts w:cs="CiscoSansTT"/>
        </w:rPr>
        <w:t>webhook.site</w:t>
      </w:r>
      <w:proofErr w:type="spellEnd"/>
      <w:proofErr w:type="gramEnd"/>
      <w:r w:rsidR="00317F3F">
        <w:rPr>
          <w:rFonts w:cs="CiscoSansTT"/>
        </w:rPr>
        <w:t xml:space="preserve"> to debug.</w:t>
      </w:r>
      <w:r w:rsidR="001A53ED" w:rsidRPr="00B0630E">
        <w:rPr>
          <w:rFonts w:cs="CiscoSansTT"/>
        </w:rPr>
        <w:t xml:space="preserve">  In this case, any time an agent speaks to a customer, the JDS widget would automatically load this full history.</w:t>
      </w:r>
    </w:p>
    <w:p w14:paraId="23F17421" w14:textId="7F71B557" w:rsidR="00233607" w:rsidRPr="0029544E" w:rsidRDefault="001A53ED" w:rsidP="00416F6F">
      <w:pPr>
        <w:ind w:left="360"/>
        <w:rPr>
          <w:rFonts w:cs="CiscoSansTT"/>
        </w:rPr>
      </w:pPr>
      <w:r w:rsidRPr="0029544E">
        <w:rPr>
          <w:rFonts w:cs="CiscoSansTT"/>
        </w:rPr>
        <w:br/>
      </w:r>
      <w:r w:rsidRPr="00B0630E">
        <w:rPr>
          <w:noProof/>
        </w:rPr>
        <w:drawing>
          <wp:inline distT="0" distB="0" distL="0" distR="0" wp14:anchorId="2D1DDA07" wp14:editId="013A816D">
            <wp:extent cx="5731510" cy="3157220"/>
            <wp:effectExtent l="0" t="0" r="0" b="5080"/>
            <wp:docPr id="219600938" name="Picture 21960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40"/>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cs="CiscoSansTT"/>
        </w:rPr>
      </w:pPr>
    </w:p>
    <w:p w14:paraId="076863C6" w14:textId="77777777" w:rsidR="00CF5227" w:rsidRDefault="00CF5227">
      <w:pPr>
        <w:rPr>
          <w:rFonts w:eastAsiaTheme="majorEastAsia" w:cs="CiscoSansTT"/>
          <w:color w:val="1F3763" w:themeColor="accent1" w:themeShade="7F"/>
          <w:sz w:val="28"/>
          <w:szCs w:val="28"/>
        </w:rPr>
      </w:pPr>
      <w:bookmarkStart w:id="24" w:name="_Payment_Confirmed_Workflow"/>
      <w:bookmarkEnd w:id="24"/>
      <w:r>
        <w:rPr>
          <w:rFonts w:cs="CiscoSansTT"/>
          <w:sz w:val="28"/>
          <w:szCs w:val="28"/>
        </w:rPr>
        <w:br w:type="page"/>
      </w:r>
    </w:p>
    <w:p w14:paraId="0F531524" w14:textId="738D1B97" w:rsidR="00F657E8" w:rsidRPr="00416F6F" w:rsidRDefault="00F657E8" w:rsidP="00F657E8">
      <w:pPr>
        <w:pStyle w:val="Heading3"/>
        <w:rPr>
          <w:rFonts w:ascii="CiscoSansTT" w:hAnsi="CiscoSansTT" w:cs="CiscoSansTT"/>
          <w:sz w:val="28"/>
          <w:szCs w:val="28"/>
        </w:rPr>
      </w:pPr>
      <w:bookmarkStart w:id="25" w:name="_Toc156997496"/>
      <w:r w:rsidRPr="00416F6F">
        <w:rPr>
          <w:rFonts w:ascii="CiscoSansTT" w:hAnsi="CiscoSansTT" w:cs="CiscoSansTT"/>
          <w:sz w:val="28"/>
          <w:szCs w:val="28"/>
        </w:rPr>
        <w:lastRenderedPageBreak/>
        <w:t>Payment Confirmed Workflow</w:t>
      </w:r>
      <w:bookmarkEnd w:id="25"/>
    </w:p>
    <w:p w14:paraId="33CBB454" w14:textId="18249EF0" w:rsidR="00245146" w:rsidRPr="00B0630E" w:rsidRDefault="00FC0575" w:rsidP="00245146">
      <w:pPr>
        <w:pStyle w:val="ListParagraph"/>
        <w:numPr>
          <w:ilvl w:val="0"/>
          <w:numId w:val="10"/>
        </w:numPr>
        <w:rPr>
          <w:rFonts w:cs="CiscoSansTT"/>
          <w:lang w:eastAsia="en-US"/>
        </w:rPr>
      </w:pPr>
      <w:r w:rsidRPr="00B0630E">
        <w:rPr>
          <w:rFonts w:cs="CiscoSansTT"/>
          <w:lang w:eastAsia="en-US"/>
        </w:rPr>
        <w:t>Open your “Payment Collection” service in W</w:t>
      </w:r>
      <w:r w:rsidR="006F7E24">
        <w:rPr>
          <w:rFonts w:cs="CiscoSansTT"/>
          <w:lang w:eastAsia="en-US"/>
        </w:rPr>
        <w:t xml:space="preserve">ebex </w:t>
      </w:r>
      <w:r w:rsidRPr="00B0630E">
        <w:rPr>
          <w:rFonts w:cs="CiscoSansTT"/>
          <w:lang w:eastAsia="en-US"/>
        </w:rPr>
        <w:t>Connect</w:t>
      </w:r>
      <w:r w:rsidR="006F7E24">
        <w:rPr>
          <w:rFonts w:cs="CiscoSansTT"/>
          <w:lang w:eastAsia="en-US"/>
        </w:rPr>
        <w:t>.</w:t>
      </w:r>
    </w:p>
    <w:p w14:paraId="28D1BD5A" w14:textId="77777777" w:rsidR="00245146" w:rsidRPr="00B0630E" w:rsidRDefault="00245146" w:rsidP="00245146">
      <w:pPr>
        <w:rPr>
          <w:rFonts w:cs="CiscoSansTT"/>
          <w:lang w:eastAsia="en-US"/>
        </w:rPr>
      </w:pPr>
    </w:p>
    <w:p w14:paraId="115A0070" w14:textId="102CA7E4" w:rsidR="00245146" w:rsidRPr="00B0630E" w:rsidRDefault="00245146" w:rsidP="00245146">
      <w:pPr>
        <w:pStyle w:val="ListParagraph"/>
        <w:numPr>
          <w:ilvl w:val="0"/>
          <w:numId w:val="10"/>
        </w:numPr>
        <w:rPr>
          <w:rFonts w:cs="CiscoSansTT"/>
          <w:lang w:eastAsia="en-US"/>
        </w:rPr>
      </w:pPr>
      <w:r w:rsidRPr="00B0630E">
        <w:rPr>
          <w:rFonts w:cs="CiscoSansTT"/>
          <w:lang w:eastAsia="en-US"/>
        </w:rPr>
        <w:t xml:space="preserve">Go to Flows and create a flow. Name it </w:t>
      </w:r>
      <w:proofErr w:type="spellStart"/>
      <w:r w:rsidRPr="00B0630E">
        <w:rPr>
          <w:rFonts w:cs="CiscoSansTT"/>
          <w:lang w:eastAsia="en-US"/>
        </w:rPr>
        <w:t>Payment</w:t>
      </w:r>
      <w:r w:rsidR="00FC0575" w:rsidRPr="00B0630E">
        <w:rPr>
          <w:rFonts w:cs="CiscoSansTT"/>
          <w:lang w:eastAsia="en-US"/>
        </w:rPr>
        <w:t>Confirmed</w:t>
      </w:r>
      <w:proofErr w:type="spellEnd"/>
      <w:r w:rsidRPr="00B0630E">
        <w:rPr>
          <w:rFonts w:cs="CiscoSansTT"/>
          <w:lang w:eastAsia="en-US"/>
        </w:rPr>
        <w:t xml:space="preserve"> and upload the </w:t>
      </w:r>
      <w:proofErr w:type="spellStart"/>
      <w:r w:rsidRPr="00B0630E">
        <w:rPr>
          <w:rFonts w:cs="CiscoSansTT"/>
          <w:lang w:eastAsia="en-US"/>
        </w:rPr>
        <w:t>CCEP_Payment</w:t>
      </w:r>
      <w:r w:rsidR="00FC0575" w:rsidRPr="00B0630E">
        <w:rPr>
          <w:rFonts w:cs="CiscoSansTT"/>
          <w:lang w:eastAsia="en-US"/>
        </w:rPr>
        <w:t>Confirmed</w:t>
      </w:r>
      <w:r w:rsidRPr="00B0630E">
        <w:rPr>
          <w:rFonts w:cs="CiscoSansTT"/>
          <w:lang w:eastAsia="en-US"/>
        </w:rPr>
        <w:t>.workflow</w:t>
      </w:r>
      <w:proofErr w:type="spellEnd"/>
      <w:r w:rsidRPr="00B0630E">
        <w:rPr>
          <w:rFonts w:cs="CiscoSansTT"/>
          <w:lang w:eastAsia="en-US"/>
        </w:rPr>
        <w:t xml:space="preserve"> file</w:t>
      </w:r>
      <w:r w:rsidR="006F7E24">
        <w:rPr>
          <w:rFonts w:cs="CiscoSansTT"/>
          <w:lang w:eastAsia="en-US"/>
        </w:rPr>
        <w:t>.</w:t>
      </w:r>
    </w:p>
    <w:p w14:paraId="44CF7AE4" w14:textId="77777777" w:rsidR="00245146" w:rsidRPr="00B0630E" w:rsidRDefault="00245146" w:rsidP="00245146">
      <w:pPr>
        <w:rPr>
          <w:rFonts w:cs="CiscoSansTT"/>
          <w:lang w:eastAsia="en-US"/>
        </w:rPr>
      </w:pPr>
    </w:p>
    <w:p w14:paraId="66AA4B20" w14:textId="61C50320" w:rsidR="00245146" w:rsidRPr="00B0630E" w:rsidRDefault="00245146" w:rsidP="00245146">
      <w:pPr>
        <w:pStyle w:val="ListParagraph"/>
        <w:numPr>
          <w:ilvl w:val="0"/>
          <w:numId w:val="10"/>
        </w:numPr>
        <w:rPr>
          <w:rFonts w:cs="CiscoSansTT"/>
          <w:lang w:eastAsia="en-US"/>
        </w:rPr>
      </w:pPr>
      <w:r w:rsidRPr="00B0630E">
        <w:rPr>
          <w:rFonts w:cs="CiscoSansTT"/>
          <w:lang w:eastAsia="en-US"/>
        </w:rPr>
        <w:t>A configuration page will appear titled “Configure Webhook”.  Choose the box for “Create new event”, name it “</w:t>
      </w:r>
      <w:proofErr w:type="spellStart"/>
      <w:r w:rsidRPr="00B0630E">
        <w:rPr>
          <w:rFonts w:cs="CiscoSansTT"/>
          <w:lang w:eastAsia="en-US"/>
        </w:rPr>
        <w:t>CCEP_Payment</w:t>
      </w:r>
      <w:r w:rsidR="00FC0575" w:rsidRPr="00B0630E">
        <w:rPr>
          <w:rFonts w:cs="CiscoSansTT"/>
          <w:lang w:eastAsia="en-US"/>
        </w:rPr>
        <w:t>Confirmed</w:t>
      </w:r>
      <w:proofErr w:type="spellEnd"/>
      <w:r w:rsidRPr="00B0630E">
        <w:rPr>
          <w:rFonts w:cs="CiscoSansTT"/>
          <w:lang w:eastAsia="en-US"/>
        </w:rPr>
        <w:t xml:space="preserve">” and populate the sample input with the below JSON.  Click the Parse button, copy the webhook URL into the </w:t>
      </w:r>
      <w:hyperlink w:anchor="_Required_Info" w:history="1">
        <w:r w:rsidRPr="00B0630E">
          <w:rPr>
            <w:rStyle w:val="Hyperlink"/>
            <w:rFonts w:cs="CiscoSansTT"/>
            <w:lang w:eastAsia="en-US"/>
          </w:rPr>
          <w:t>required info table</w:t>
        </w:r>
      </w:hyperlink>
      <w:r w:rsidRPr="00B0630E">
        <w:rPr>
          <w:rFonts w:cs="CiscoSansTT"/>
          <w:lang w:eastAsia="en-US"/>
        </w:rPr>
        <w:t>. And then click save.</w:t>
      </w:r>
    </w:p>
    <w:p w14:paraId="2E1103B6" w14:textId="6F877A6D" w:rsidR="00245146" w:rsidRPr="00B0630E" w:rsidRDefault="00245146" w:rsidP="00245146">
      <w:pPr>
        <w:pStyle w:val="ListParagraph"/>
        <w:rPr>
          <w:rFonts w:cs="CiscoSansTT"/>
          <w:sz w:val="13"/>
          <w:szCs w:val="13"/>
        </w:rPr>
      </w:pPr>
    </w:p>
    <w:p w14:paraId="05FF6F9D" w14:textId="77777777" w:rsidR="00FC0575" w:rsidRPr="00416F6F" w:rsidRDefault="00FC0575" w:rsidP="00FC0575">
      <w:pPr>
        <w:pStyle w:val="ListParagraph"/>
        <w:rPr>
          <w:rFonts w:cs="CiscoSansTT"/>
          <w:sz w:val="13"/>
          <w:szCs w:val="13"/>
        </w:rPr>
      </w:pPr>
      <w:r w:rsidRPr="00416F6F">
        <w:rPr>
          <w:rFonts w:cs="CiscoSansTT"/>
          <w:sz w:val="13"/>
          <w:szCs w:val="13"/>
        </w:rPr>
        <w:t>{</w:t>
      </w:r>
    </w:p>
    <w:p w14:paraId="3369881E" w14:textId="2F372B58" w:rsidR="00FC0575" w:rsidRPr="00416F6F" w:rsidRDefault="00FC0575" w:rsidP="00FC0575">
      <w:pPr>
        <w:pStyle w:val="ListParagraph"/>
        <w:rPr>
          <w:rFonts w:cs="CiscoSansTT"/>
          <w:sz w:val="13"/>
          <w:szCs w:val="13"/>
        </w:rPr>
      </w:pPr>
      <w:r w:rsidRPr="00416F6F">
        <w:rPr>
          <w:rFonts w:cs="CiscoSansTT"/>
          <w:sz w:val="13"/>
          <w:szCs w:val="13"/>
        </w:rPr>
        <w:t>"</w:t>
      </w:r>
      <w:proofErr w:type="spellStart"/>
      <w:r w:rsidRPr="00416F6F">
        <w:rPr>
          <w:rFonts w:cs="CiscoSansTT"/>
          <w:sz w:val="13"/>
          <w:szCs w:val="13"/>
        </w:rPr>
        <w:t>waId</w:t>
      </w:r>
      <w:proofErr w:type="spellEnd"/>
      <w:r w:rsidRPr="00416F6F">
        <w:rPr>
          <w:rFonts w:cs="CiscoSansTT"/>
          <w:sz w:val="13"/>
          <w:szCs w:val="13"/>
        </w:rPr>
        <w:t>": "12099641260"</w:t>
      </w:r>
    </w:p>
    <w:p w14:paraId="421C1D5D" w14:textId="3CCCE67E" w:rsidR="00FC0575" w:rsidRPr="00416F6F" w:rsidRDefault="00FC0575" w:rsidP="00FC0575">
      <w:pPr>
        <w:pStyle w:val="ListParagraph"/>
        <w:rPr>
          <w:rFonts w:cs="CiscoSansTT"/>
          <w:sz w:val="13"/>
          <w:szCs w:val="13"/>
        </w:rPr>
      </w:pPr>
      <w:r w:rsidRPr="00416F6F">
        <w:rPr>
          <w:rFonts w:cs="CiscoSansTT"/>
          <w:sz w:val="13"/>
          <w:szCs w:val="13"/>
        </w:rPr>
        <w:t>}</w:t>
      </w:r>
    </w:p>
    <w:p w14:paraId="4580FBB6" w14:textId="77777777" w:rsidR="00FC0575" w:rsidRPr="00B0630E" w:rsidRDefault="00FC0575" w:rsidP="00FC0575">
      <w:pPr>
        <w:pStyle w:val="ListParagraph"/>
        <w:rPr>
          <w:rFonts w:cs="CiscoSansTT"/>
          <w:sz w:val="13"/>
          <w:szCs w:val="13"/>
        </w:rPr>
      </w:pPr>
    </w:p>
    <w:p w14:paraId="7D6EA49F" w14:textId="48207E0C" w:rsidR="00FC0575" w:rsidRPr="00B0630E" w:rsidRDefault="00FC0575" w:rsidP="00FC0575">
      <w:pPr>
        <w:pStyle w:val="ListParagraph"/>
        <w:numPr>
          <w:ilvl w:val="0"/>
          <w:numId w:val="10"/>
        </w:numPr>
        <w:rPr>
          <w:rFonts w:cs="CiscoSansTT"/>
        </w:rPr>
      </w:pPr>
      <w:r w:rsidRPr="00B0630E">
        <w:rPr>
          <w:rFonts w:cs="CiscoSansTT"/>
        </w:rPr>
        <w:t>Open the SMS Node</w:t>
      </w:r>
      <w:r w:rsidR="004046CD" w:rsidRPr="00B0630E">
        <w:rPr>
          <w:rFonts w:cs="CiscoSansTT"/>
        </w:rPr>
        <w:t xml:space="preserve"> and change the </w:t>
      </w:r>
      <w:r w:rsidR="00910DF3">
        <w:rPr>
          <w:rFonts w:cs="CiscoSansTT"/>
        </w:rPr>
        <w:t xml:space="preserve">“From Number” </w:t>
      </w:r>
      <w:r w:rsidR="004046CD" w:rsidRPr="00B0630E">
        <w:rPr>
          <w:rFonts w:cs="CiscoSansTT"/>
        </w:rPr>
        <w:t>to your SMS Number</w:t>
      </w:r>
      <w:r w:rsidR="006F7E24">
        <w:rPr>
          <w:rFonts w:cs="CiscoSansTT"/>
        </w:rPr>
        <w:t>.</w:t>
      </w:r>
      <w:r w:rsidR="00837111" w:rsidRPr="00B0630E">
        <w:rPr>
          <w:rFonts w:cs="CiscoSansTT"/>
        </w:rPr>
        <w:br/>
      </w:r>
    </w:p>
    <w:p w14:paraId="71F4699D" w14:textId="307AF3AA" w:rsidR="00837111" w:rsidRPr="00B0630E" w:rsidRDefault="00837111" w:rsidP="00FC0575">
      <w:pPr>
        <w:pStyle w:val="ListParagraph"/>
        <w:numPr>
          <w:ilvl w:val="0"/>
          <w:numId w:val="10"/>
        </w:numPr>
        <w:rPr>
          <w:rFonts w:cs="CiscoSansTT"/>
        </w:rPr>
      </w:pPr>
      <w:r w:rsidRPr="00B0630E">
        <w:rPr>
          <w:rFonts w:cs="CiscoSansTT"/>
        </w:rPr>
        <w:t xml:space="preserve">Open the custom variables and populate all the fields from the </w:t>
      </w:r>
      <w:hyperlink w:anchor="_Required_Info" w:history="1">
        <w:r w:rsidRPr="00B0630E">
          <w:rPr>
            <w:rStyle w:val="Hyperlink"/>
            <w:rFonts w:cs="CiscoSansTT"/>
          </w:rPr>
          <w:t>required info table</w:t>
        </w:r>
      </w:hyperlink>
      <w:r w:rsidR="006F7E24">
        <w:rPr>
          <w:rStyle w:val="Hyperlink"/>
          <w:rFonts w:cs="CiscoSansTT"/>
        </w:rPr>
        <w:t>.</w:t>
      </w:r>
      <w:r w:rsidRPr="00B0630E">
        <w:rPr>
          <w:rFonts w:cs="CiscoSansTT"/>
        </w:rPr>
        <w:br/>
      </w:r>
    </w:p>
    <w:p w14:paraId="7950B8AF" w14:textId="612788F8" w:rsidR="00837111" w:rsidRPr="00B0630E" w:rsidRDefault="00837111" w:rsidP="00FC0575">
      <w:pPr>
        <w:pStyle w:val="ListParagraph"/>
        <w:numPr>
          <w:ilvl w:val="0"/>
          <w:numId w:val="10"/>
        </w:numPr>
        <w:rPr>
          <w:rFonts w:cs="CiscoSansTT"/>
        </w:rPr>
      </w:pPr>
      <w:r w:rsidRPr="00B0630E">
        <w:rPr>
          <w:rFonts w:cs="CiscoSansTT"/>
        </w:rPr>
        <w:t>Save and publish the flow</w:t>
      </w:r>
      <w:r w:rsidR="006F7E24">
        <w:rPr>
          <w:rFonts w:cs="CiscoSansTT"/>
        </w:rPr>
        <w:t>.</w:t>
      </w:r>
      <w:r w:rsidRPr="00B0630E">
        <w:rPr>
          <w:rFonts w:cs="CiscoSansTT"/>
        </w:rPr>
        <w:br/>
      </w:r>
    </w:p>
    <w:p w14:paraId="2242E8C5" w14:textId="278E3A0B" w:rsidR="00837111" w:rsidRPr="009F1F2B" w:rsidRDefault="00837111" w:rsidP="00241817">
      <w:pPr>
        <w:pStyle w:val="ListParagraph"/>
        <w:numPr>
          <w:ilvl w:val="0"/>
          <w:numId w:val="10"/>
        </w:numPr>
        <w:rPr>
          <w:rFonts w:cs="CiscoSansTT"/>
        </w:rPr>
      </w:pPr>
      <w:r w:rsidRPr="00B0630E">
        <w:rPr>
          <w:rFonts w:cs="CiscoSansTT"/>
        </w:rPr>
        <w:t xml:space="preserve">Open your </w:t>
      </w:r>
      <w:r w:rsidR="006F7E24">
        <w:rPr>
          <w:rFonts w:cs="CiscoSansTT"/>
        </w:rPr>
        <w:t>G</w:t>
      </w:r>
      <w:r w:rsidRPr="00B0630E">
        <w:rPr>
          <w:rFonts w:cs="CiscoSansTT"/>
        </w:rPr>
        <w:t>litch site</w:t>
      </w:r>
      <w:r w:rsidR="00241817" w:rsidRPr="00B0630E">
        <w:rPr>
          <w:rFonts w:cs="CiscoSansTT"/>
        </w:rPr>
        <w:t xml:space="preserve"> and select the script.js file.  Around line 33, you will see a statement like below.  Change the address to the webhook for the </w:t>
      </w:r>
      <w:proofErr w:type="spellStart"/>
      <w:r w:rsidR="00241817" w:rsidRPr="00B0630E">
        <w:rPr>
          <w:rFonts w:cs="CiscoSansTT"/>
        </w:rPr>
        <w:t>paymentconfirmed</w:t>
      </w:r>
      <w:proofErr w:type="spellEnd"/>
      <w:r w:rsidR="00241817" w:rsidRPr="00B0630E">
        <w:rPr>
          <w:rFonts w:cs="CiscoSansTT"/>
        </w:rPr>
        <w:t xml:space="preserve"> flow.</w:t>
      </w:r>
      <w:r w:rsidR="00241817" w:rsidRPr="00B0630E">
        <w:rPr>
          <w:rFonts w:cs="CiscoSansTT"/>
        </w:rPr>
        <w:br/>
      </w:r>
      <w:proofErr w:type="spellStart"/>
      <w:r w:rsidR="00241817" w:rsidRPr="00416F6F">
        <w:rPr>
          <w:rFonts w:cs="CiscoSansTT"/>
          <w:sz w:val="16"/>
          <w:szCs w:val="16"/>
        </w:rPr>
        <w:t>url</w:t>
      </w:r>
      <w:proofErr w:type="spellEnd"/>
      <w:r w:rsidR="00241817" w:rsidRPr="00416F6F">
        <w:rPr>
          <w:rFonts w:cs="CiscoSansTT"/>
          <w:sz w:val="16"/>
          <w:szCs w:val="16"/>
        </w:rPr>
        <w:t>: 'https://hooks.us.webexconnect.io/events/85P18MBEYD',</w:t>
      </w:r>
    </w:p>
    <w:p w14:paraId="0A01EA03" w14:textId="77777777" w:rsidR="00CF5227" w:rsidRPr="00CF5227" w:rsidRDefault="00CF5227" w:rsidP="00EE3A8F">
      <w:pPr>
        <w:ind w:left="360"/>
        <w:rPr>
          <w:rFonts w:cs="CiscoSansTT"/>
        </w:rPr>
      </w:pPr>
    </w:p>
    <w:p w14:paraId="6550BCCD" w14:textId="6859EAAB" w:rsidR="00241817" w:rsidRPr="00EE3A8F" w:rsidRDefault="00241817" w:rsidP="00241817">
      <w:pPr>
        <w:pStyle w:val="Heading3"/>
        <w:rPr>
          <w:rFonts w:ascii="CiscoSansTT" w:hAnsi="CiscoSansTT" w:cs="CiscoSansTT"/>
          <w:sz w:val="28"/>
          <w:szCs w:val="28"/>
        </w:rPr>
      </w:pPr>
      <w:bookmarkStart w:id="26" w:name="_Toc156997497"/>
      <w:r w:rsidRPr="00EE3A8F">
        <w:rPr>
          <w:rFonts w:ascii="CiscoSansTT" w:hAnsi="CiscoSansTT" w:cs="CiscoSansTT"/>
          <w:sz w:val="28"/>
          <w:szCs w:val="28"/>
        </w:rPr>
        <w:t xml:space="preserve">Test </w:t>
      </w:r>
      <w:r w:rsidR="003C79C1">
        <w:rPr>
          <w:rFonts w:ascii="CiscoSansTT" w:hAnsi="CiscoSansTT" w:cs="CiscoSansTT"/>
          <w:sz w:val="28"/>
          <w:szCs w:val="28"/>
        </w:rPr>
        <w:t xml:space="preserve">‘Payment Confirmed’ </w:t>
      </w:r>
      <w:r w:rsidRPr="00EE3A8F">
        <w:rPr>
          <w:rFonts w:ascii="CiscoSansTT" w:hAnsi="CiscoSansTT" w:cs="CiscoSansTT"/>
          <w:sz w:val="28"/>
          <w:szCs w:val="28"/>
        </w:rPr>
        <w:t>Flow</w:t>
      </w:r>
      <w:bookmarkEnd w:id="26"/>
    </w:p>
    <w:p w14:paraId="0488372F" w14:textId="7EADA781" w:rsidR="00241817" w:rsidRPr="00B0630E" w:rsidRDefault="00241817" w:rsidP="00241817">
      <w:pPr>
        <w:pStyle w:val="ListParagraph"/>
        <w:numPr>
          <w:ilvl w:val="0"/>
          <w:numId w:val="11"/>
        </w:numPr>
        <w:rPr>
          <w:rFonts w:cs="CiscoSansTT"/>
        </w:rPr>
      </w:pPr>
      <w:r w:rsidRPr="00B0630E">
        <w:rPr>
          <w:rFonts w:cs="CiscoSansTT"/>
        </w:rPr>
        <w:t xml:space="preserve">We are now ready to test this part of the flow.  Start your </w:t>
      </w:r>
      <w:r w:rsidR="00B06377">
        <w:rPr>
          <w:rFonts w:cs="CiscoSansTT"/>
        </w:rPr>
        <w:t>P</w:t>
      </w:r>
      <w:r w:rsidRPr="00B0630E">
        <w:rPr>
          <w:rFonts w:cs="CiscoSansTT"/>
        </w:rPr>
        <w:t xml:space="preserve">ostman “Init </w:t>
      </w:r>
      <w:proofErr w:type="spellStart"/>
      <w:r w:rsidRPr="00B0630E">
        <w:rPr>
          <w:rFonts w:cs="CiscoSansTT"/>
        </w:rPr>
        <w:t>Paymentrequest</w:t>
      </w:r>
      <w:proofErr w:type="spellEnd"/>
      <w:r w:rsidRPr="00B0630E">
        <w:rPr>
          <w:rFonts w:cs="CiscoSansTT"/>
        </w:rPr>
        <w:t>” and reply yes to the text message</w:t>
      </w:r>
      <w:r w:rsidR="006F7E24">
        <w:rPr>
          <w:rFonts w:cs="CiscoSansTT"/>
        </w:rPr>
        <w:t>.</w:t>
      </w:r>
      <w:r w:rsidRPr="00B0630E">
        <w:rPr>
          <w:rFonts w:cs="CiscoSansTT"/>
        </w:rPr>
        <w:br/>
      </w:r>
    </w:p>
    <w:p w14:paraId="459A2AF8" w14:textId="1614D498" w:rsidR="00241817" w:rsidRPr="00B0630E" w:rsidRDefault="00241817" w:rsidP="00241817">
      <w:pPr>
        <w:pStyle w:val="ListParagraph"/>
        <w:numPr>
          <w:ilvl w:val="0"/>
          <w:numId w:val="11"/>
        </w:numPr>
        <w:rPr>
          <w:rFonts w:cs="CiscoSansTT"/>
        </w:rPr>
      </w:pPr>
      <w:r w:rsidRPr="00B0630E">
        <w:rPr>
          <w:rFonts w:cs="CiscoSansTT"/>
        </w:rPr>
        <w:t xml:space="preserve">You will receive a payment link. Open this in a browser. Fill out any details for the card numbers etc, this is a mock payment system.  </w:t>
      </w:r>
      <w:r w:rsidRPr="00B0630E">
        <w:rPr>
          <w:rFonts w:cs="CiscoSansTT"/>
        </w:rPr>
        <w:lastRenderedPageBreak/>
        <w:t>Submit the details and observe that the status changes to paid</w:t>
      </w:r>
      <w:r w:rsidR="006F7E24">
        <w:rPr>
          <w:rFonts w:cs="CiscoSansTT"/>
        </w:rPr>
        <w:t>.</w:t>
      </w:r>
      <w:r w:rsidRPr="00B0630E">
        <w:rPr>
          <w:rFonts w:cs="CiscoSansTT"/>
        </w:rPr>
        <w:br/>
      </w:r>
      <w:r w:rsidRPr="00B0630E">
        <w:rPr>
          <w:rFonts w:cs="CiscoSansTT"/>
          <w:noProof/>
        </w:rPr>
        <w:drawing>
          <wp:inline distT="0" distB="0" distL="0" distR="0" wp14:anchorId="6E627341" wp14:editId="196AC2F8">
            <wp:extent cx="1756897" cy="2493818"/>
            <wp:effectExtent l="0" t="0" r="0" b="0"/>
            <wp:docPr id="1045822598" name="Picture 1045822598"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1"/>
                    <a:stretch>
                      <a:fillRect/>
                    </a:stretch>
                  </pic:blipFill>
                  <pic:spPr>
                    <a:xfrm>
                      <a:off x="0" y="0"/>
                      <a:ext cx="1762854" cy="2502273"/>
                    </a:xfrm>
                    <a:prstGeom prst="rect">
                      <a:avLst/>
                    </a:prstGeom>
                  </pic:spPr>
                </pic:pic>
              </a:graphicData>
            </a:graphic>
          </wp:inline>
        </w:drawing>
      </w:r>
    </w:p>
    <w:p w14:paraId="5893DA18" w14:textId="77777777" w:rsidR="0029544E" w:rsidRDefault="00241817" w:rsidP="00241817">
      <w:pPr>
        <w:pStyle w:val="ListParagraph"/>
        <w:numPr>
          <w:ilvl w:val="0"/>
          <w:numId w:val="11"/>
        </w:numPr>
        <w:rPr>
          <w:rFonts w:cs="CiscoSansTT"/>
        </w:rPr>
      </w:pPr>
      <w:r w:rsidRPr="00B0630E">
        <w:rPr>
          <w:rFonts w:cs="CiscoSansTT"/>
        </w:rPr>
        <w:t>Your consumer should receive a text message confirming payment.</w:t>
      </w:r>
    </w:p>
    <w:p w14:paraId="6961D375" w14:textId="0C70A5C3" w:rsidR="00241817" w:rsidRPr="0029544E" w:rsidRDefault="00241817" w:rsidP="00FC59EA">
      <w:pPr>
        <w:ind w:left="360"/>
        <w:rPr>
          <w:rFonts w:cs="CiscoSansTT"/>
        </w:rPr>
      </w:pPr>
      <w:r w:rsidRPr="0029544E">
        <w:rPr>
          <w:rFonts w:cs="CiscoSansTT"/>
        </w:rPr>
        <w:br/>
      </w:r>
      <w:r w:rsidRPr="00B0630E">
        <w:rPr>
          <w:noProof/>
        </w:rPr>
        <w:drawing>
          <wp:inline distT="0" distB="0" distL="0" distR="0" wp14:anchorId="2265F981" wp14:editId="506A3913">
            <wp:extent cx="4305993" cy="1360591"/>
            <wp:effectExtent l="0" t="0" r="0" b="0"/>
            <wp:docPr id="2037964766" name="Picture 203796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2"/>
                    <a:stretch>
                      <a:fillRect/>
                    </a:stretch>
                  </pic:blipFill>
                  <pic:spPr>
                    <a:xfrm>
                      <a:off x="0" y="0"/>
                      <a:ext cx="4343172" cy="1372339"/>
                    </a:xfrm>
                    <a:prstGeom prst="rect">
                      <a:avLst/>
                    </a:prstGeom>
                  </pic:spPr>
                </pic:pic>
              </a:graphicData>
            </a:graphic>
          </wp:inline>
        </w:drawing>
      </w:r>
      <w:r w:rsidR="00B0630E" w:rsidRPr="0029544E">
        <w:rPr>
          <w:rFonts w:cs="CiscoSansTT"/>
        </w:rPr>
        <w:br/>
      </w:r>
    </w:p>
    <w:p w14:paraId="328A316D" w14:textId="1BC6450C" w:rsidR="00885CFB" w:rsidRDefault="00B0630E" w:rsidP="002F1D71">
      <w:pPr>
        <w:pStyle w:val="ListParagraph"/>
        <w:numPr>
          <w:ilvl w:val="0"/>
          <w:numId w:val="11"/>
        </w:numPr>
        <w:rPr>
          <w:rFonts w:cs="CiscoSansTT"/>
        </w:rPr>
      </w:pPr>
      <w:r>
        <w:rPr>
          <w:rFonts w:cs="CiscoSansTT"/>
        </w:rPr>
        <w:lastRenderedPageBreak/>
        <w:t>Observe in the agent desktop that the confirmed payment is showing in the JDS history</w:t>
      </w:r>
      <w:r w:rsidR="006F7E24">
        <w:rPr>
          <w:rFonts w:cs="CiscoSansTT"/>
        </w:rPr>
        <w:t>.</w:t>
      </w:r>
      <w:r>
        <w:rPr>
          <w:rFonts w:cs="CiscoSansTT"/>
        </w:rPr>
        <w:br/>
      </w:r>
      <w:r w:rsidRPr="00B0630E">
        <w:rPr>
          <w:rFonts w:cs="CiscoSansTT"/>
          <w:noProof/>
        </w:rPr>
        <w:drawing>
          <wp:inline distT="0" distB="0" distL="0" distR="0" wp14:anchorId="133EE343" wp14:editId="1B02EE42">
            <wp:extent cx="3940233" cy="3826295"/>
            <wp:effectExtent l="0" t="0" r="0" b="0"/>
            <wp:docPr id="4841299" name="Picture 48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3"/>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7" w:name="_Toc156997498"/>
      <w:r>
        <w:t>Additional Features</w:t>
      </w:r>
      <w:bookmarkEnd w:id="27"/>
    </w:p>
    <w:p w14:paraId="3E8E7AED" w14:textId="2D1A1996" w:rsidR="00D100D4" w:rsidRDefault="00D100D4" w:rsidP="00D100D4">
      <w:pPr>
        <w:pStyle w:val="Heading2"/>
      </w:pPr>
      <w:bookmarkStart w:id="28" w:name="_Quick_SMS_Message"/>
      <w:bookmarkStart w:id="29" w:name="_Toc156997499"/>
      <w:bookmarkEnd w:id="28"/>
      <w:r w:rsidRPr="00B0630E">
        <w:t>Quick SMS Message</w:t>
      </w:r>
      <w:bookmarkEnd w:id="29"/>
    </w:p>
    <w:p w14:paraId="7F20CBE8" w14:textId="574A1DA6" w:rsidR="004C6D64" w:rsidRDefault="004C6D64" w:rsidP="004C6D64">
      <w:r>
        <w:t xml:space="preserve">The quick SMS function allows you to send an SMS to the person you are currently speaking with.  The message can be free </w:t>
      </w:r>
      <w:r w:rsidR="006F7E24">
        <w:t>text or</w:t>
      </w:r>
      <w:r>
        <w:t xml:space="preserve"> come from a list of pre-defined responses on a </w:t>
      </w:r>
      <w:r w:rsidR="00CF5227">
        <w:t>drop-down</w:t>
      </w:r>
      <w:r>
        <w:t xml:space="preserve"> menu.</w:t>
      </w:r>
      <w:r w:rsidR="00FB3062">
        <w:t xml:space="preserve">  Any texts that are sent will be injected into the JDS Event stream.</w:t>
      </w:r>
      <w:r w:rsidR="00A54A96">
        <w:br/>
      </w:r>
      <w:r w:rsidR="00A54A96">
        <w:br/>
      </w:r>
      <w:r w:rsidR="00A54A96" w:rsidRPr="00A54A96">
        <w:rPr>
          <w:noProof/>
        </w:rPr>
        <w:drawing>
          <wp:inline distT="0" distB="0" distL="0" distR="0" wp14:anchorId="02A36E35" wp14:editId="3BE80EF0">
            <wp:extent cx="3469178" cy="1965586"/>
            <wp:effectExtent l="0" t="0" r="0" b="3175"/>
            <wp:docPr id="1877491066" name="Picture 1877491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066" name="Picture 1" descr="A screenshot of a computer&#10;&#10;Description automatically generated"/>
                    <pic:cNvPicPr/>
                  </pic:nvPicPr>
                  <pic:blipFill>
                    <a:blip r:embed="rId44"/>
                    <a:stretch>
                      <a:fillRect/>
                    </a:stretch>
                  </pic:blipFill>
                  <pic:spPr>
                    <a:xfrm>
                      <a:off x="0" y="0"/>
                      <a:ext cx="3489250" cy="1976959"/>
                    </a:xfrm>
                    <a:prstGeom prst="rect">
                      <a:avLst/>
                    </a:prstGeom>
                  </pic:spPr>
                </pic:pic>
              </a:graphicData>
            </a:graphic>
          </wp:inline>
        </w:drawing>
      </w:r>
    </w:p>
    <w:p w14:paraId="0A339DCA" w14:textId="77777777" w:rsidR="004C6D64" w:rsidRDefault="004C6D64" w:rsidP="004C6D64"/>
    <w:p w14:paraId="1AE1A895" w14:textId="373B63FE" w:rsidR="00CF5227" w:rsidRDefault="00CF5227">
      <w:pPr>
        <w:rPr>
          <w:rFonts w:asciiTheme="majorHAnsi" w:eastAsiaTheme="majorEastAsia" w:hAnsiTheme="majorHAnsi" w:cstheme="majorBidi"/>
          <w:color w:val="1F3763" w:themeColor="accent1" w:themeShade="7F"/>
        </w:rPr>
      </w:pPr>
    </w:p>
    <w:p w14:paraId="1C08FB16" w14:textId="055B4E90" w:rsidR="004C6D64" w:rsidRPr="00F31F9E" w:rsidRDefault="00FB3062" w:rsidP="00FB3062">
      <w:pPr>
        <w:pStyle w:val="Heading3"/>
        <w:rPr>
          <w:rFonts w:ascii="CiscoSansTT" w:hAnsi="CiscoSansTT" w:cs="CiscoSansTT"/>
          <w:sz w:val="28"/>
          <w:szCs w:val="28"/>
        </w:rPr>
      </w:pPr>
      <w:bookmarkStart w:id="30" w:name="_Toc156997500"/>
      <w:r w:rsidRPr="00F31F9E">
        <w:rPr>
          <w:rFonts w:ascii="CiscoSansTT" w:hAnsi="CiscoSansTT" w:cs="CiscoSansTT"/>
          <w:sz w:val="28"/>
          <w:szCs w:val="28"/>
        </w:rPr>
        <w:lastRenderedPageBreak/>
        <w:t>Implementation</w:t>
      </w:r>
      <w:bookmarkEnd w:id="30"/>
    </w:p>
    <w:p w14:paraId="3B66D623" w14:textId="23894FFD" w:rsidR="006E3FA6" w:rsidRDefault="006E3FA6" w:rsidP="006E3FA6">
      <w:pPr>
        <w:pStyle w:val="ListParagraph"/>
        <w:numPr>
          <w:ilvl w:val="0"/>
          <w:numId w:val="13"/>
        </w:numPr>
      </w:pPr>
      <w:r>
        <w:t>Open Webex Connect</w:t>
      </w:r>
      <w:r w:rsidR="008445D1">
        <w:t xml:space="preserve"> and create a new flow under the service you created.</w:t>
      </w:r>
    </w:p>
    <w:p w14:paraId="37B7EE96" w14:textId="11EF9A8D" w:rsidR="008445D1" w:rsidRDefault="008445D1" w:rsidP="006E3FA6">
      <w:pPr>
        <w:pStyle w:val="ListParagraph"/>
        <w:numPr>
          <w:ilvl w:val="0"/>
          <w:numId w:val="13"/>
        </w:numPr>
      </w:pPr>
      <w:r>
        <w:t>Choose to upload a flow. Name it “</w:t>
      </w:r>
      <w:proofErr w:type="spellStart"/>
      <w:r w:rsidRPr="008445D1">
        <w:t>CCEP_QuickSMS</w:t>
      </w:r>
      <w:proofErr w:type="spellEnd"/>
      <w:r>
        <w:t xml:space="preserve">” and drop in the </w:t>
      </w:r>
      <w:proofErr w:type="spellStart"/>
      <w:r w:rsidRPr="008445D1">
        <w:t>CCEP_QuickSMS.workflow</w:t>
      </w:r>
      <w:proofErr w:type="spellEnd"/>
      <w:r>
        <w:t xml:space="preserve"> file from the </w:t>
      </w:r>
      <w:hyperlink r:id="rId45" w:history="1">
        <w:proofErr w:type="spellStart"/>
        <w:r w:rsidRPr="008445D1">
          <w:rPr>
            <w:rStyle w:val="Hyperlink"/>
          </w:rPr>
          <w:t>github</w:t>
        </w:r>
        <w:proofErr w:type="spellEnd"/>
        <w:r w:rsidRPr="008445D1">
          <w:rPr>
            <w:rStyle w:val="Hyperlink"/>
          </w:rPr>
          <w:t xml:space="preserve"> link</w:t>
        </w:r>
      </w:hyperlink>
      <w:r>
        <w:t>.</w:t>
      </w:r>
    </w:p>
    <w:p w14:paraId="02D5B951" w14:textId="02E8BAF2" w:rsidR="008445D1" w:rsidRPr="008445D1" w:rsidRDefault="008445D1" w:rsidP="008445D1">
      <w:pPr>
        <w:pStyle w:val="ListParagraph"/>
        <w:rPr>
          <w:rFonts w:cs="CiscoSansTT"/>
          <w:sz w:val="13"/>
          <w:szCs w:val="13"/>
        </w:rPr>
      </w:pPr>
      <w:r>
        <w:t>Choose to create a new event, name it “</w:t>
      </w:r>
      <w:proofErr w:type="spellStart"/>
      <w:r>
        <w:t>CCEP_QuickSMS</w:t>
      </w:r>
      <w:proofErr w:type="spellEnd"/>
      <w:r>
        <w:t xml:space="preserve">” and enter the following JSON.  Click Parse, </w:t>
      </w:r>
      <w:proofErr w:type="gramStart"/>
      <w:r>
        <w:t>Copy</w:t>
      </w:r>
      <w:proofErr w:type="gramEnd"/>
      <w:r>
        <w:t xml:space="preserve"> out the Webhook URL, Populate it in the required info table and save the Webhook Node</w:t>
      </w:r>
      <w:r w:rsidR="006F7E24">
        <w:t>.</w:t>
      </w:r>
      <w:r>
        <w:br/>
      </w:r>
      <w:r w:rsidRPr="008445D1">
        <w:rPr>
          <w:rFonts w:cs="CiscoSansTT"/>
          <w:sz w:val="13"/>
          <w:szCs w:val="13"/>
        </w:rPr>
        <w:t>{</w:t>
      </w:r>
    </w:p>
    <w:p w14:paraId="5C32F785" w14:textId="77777777" w:rsidR="008445D1" w:rsidRPr="008445D1" w:rsidRDefault="008445D1" w:rsidP="008445D1">
      <w:pPr>
        <w:pStyle w:val="ListParagraph"/>
        <w:rPr>
          <w:rFonts w:cs="CiscoSansTT"/>
          <w:sz w:val="13"/>
          <w:szCs w:val="13"/>
        </w:rPr>
      </w:pPr>
      <w:r w:rsidRPr="008445D1">
        <w:rPr>
          <w:rFonts w:cs="CiscoSansTT"/>
          <w:sz w:val="13"/>
          <w:szCs w:val="13"/>
        </w:rPr>
        <w:t>"Number": "12099641260",</w:t>
      </w:r>
    </w:p>
    <w:p w14:paraId="2A4E91C5" w14:textId="77777777" w:rsidR="008445D1" w:rsidRPr="008445D1" w:rsidRDefault="008445D1" w:rsidP="008445D1">
      <w:pPr>
        <w:pStyle w:val="ListParagraph"/>
        <w:rPr>
          <w:rFonts w:cs="CiscoSansTT"/>
          <w:sz w:val="13"/>
          <w:szCs w:val="13"/>
        </w:rPr>
      </w:pPr>
      <w:r w:rsidRPr="008445D1">
        <w:rPr>
          <w:rFonts w:cs="CiscoSansTT"/>
          <w:sz w:val="13"/>
          <w:szCs w:val="13"/>
        </w:rPr>
        <w:t>"Text": "</w:t>
      </w:r>
      <w:proofErr w:type="spellStart"/>
      <w:r w:rsidRPr="008445D1">
        <w:rPr>
          <w:rFonts w:cs="CiscoSansTT"/>
          <w:sz w:val="13"/>
          <w:szCs w:val="13"/>
        </w:rPr>
        <w:t>dsgdsg</w:t>
      </w:r>
      <w:proofErr w:type="spellEnd"/>
      <w:r w:rsidRPr="008445D1">
        <w:rPr>
          <w:rFonts w:cs="CiscoSansTT"/>
          <w:sz w:val="13"/>
          <w:szCs w:val="13"/>
        </w:rPr>
        <w:t>"</w:t>
      </w:r>
    </w:p>
    <w:p w14:paraId="71CE1DAD" w14:textId="77777777" w:rsidR="008445D1" w:rsidRDefault="008445D1" w:rsidP="008445D1">
      <w:pPr>
        <w:pStyle w:val="ListParagraph"/>
        <w:rPr>
          <w:rFonts w:cs="CiscoSansTT"/>
          <w:sz w:val="13"/>
          <w:szCs w:val="13"/>
        </w:rPr>
      </w:pPr>
      <w:r w:rsidRPr="008445D1">
        <w:rPr>
          <w:rFonts w:cs="CiscoSansTT"/>
          <w:sz w:val="13"/>
          <w:szCs w:val="13"/>
        </w:rPr>
        <w:t>}</w:t>
      </w:r>
    </w:p>
    <w:p w14:paraId="5CE3A561" w14:textId="364AE208" w:rsidR="008445D1" w:rsidRDefault="008445D1" w:rsidP="008445D1">
      <w:pPr>
        <w:pStyle w:val="ListParagraph"/>
        <w:rPr>
          <w:rFonts w:cs="CiscoSansTT"/>
          <w:sz w:val="13"/>
          <w:szCs w:val="13"/>
        </w:rPr>
      </w:pPr>
      <w:r>
        <w:rPr>
          <w:rFonts w:cs="CiscoSansTT"/>
          <w:sz w:val="13"/>
          <w:szCs w:val="13"/>
        </w:rPr>
        <w:br/>
      </w:r>
      <w:r w:rsidRPr="008445D1">
        <w:rPr>
          <w:rFonts w:cs="CiscoSansTT"/>
          <w:noProof/>
          <w:sz w:val="13"/>
          <w:szCs w:val="13"/>
        </w:rPr>
        <w:drawing>
          <wp:inline distT="0" distB="0" distL="0" distR="0" wp14:anchorId="2A8BCE60" wp14:editId="25E50A4E">
            <wp:extent cx="4516582" cy="2938831"/>
            <wp:effectExtent l="0" t="0" r="5080" b="0"/>
            <wp:docPr id="1028008719" name="Picture 1028008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8719" name="Picture 1" descr="A screenshot of a computer&#10;&#10;Description automatically generated"/>
                    <pic:cNvPicPr/>
                  </pic:nvPicPr>
                  <pic:blipFill>
                    <a:blip r:embed="rId46"/>
                    <a:stretch>
                      <a:fillRect/>
                    </a:stretch>
                  </pic:blipFill>
                  <pic:spPr>
                    <a:xfrm>
                      <a:off x="0" y="0"/>
                      <a:ext cx="4534708" cy="2950625"/>
                    </a:xfrm>
                    <a:prstGeom prst="rect">
                      <a:avLst/>
                    </a:prstGeom>
                  </pic:spPr>
                </pic:pic>
              </a:graphicData>
            </a:graphic>
          </wp:inline>
        </w:drawing>
      </w:r>
    </w:p>
    <w:p w14:paraId="62553E32" w14:textId="5531FCBC" w:rsidR="008445D1" w:rsidRDefault="008445D1" w:rsidP="008445D1">
      <w:pPr>
        <w:pStyle w:val="ListParagraph"/>
        <w:numPr>
          <w:ilvl w:val="0"/>
          <w:numId w:val="13"/>
        </w:numPr>
      </w:pPr>
      <w:r>
        <w:t>Double click the SMS Node and change the “From number” to the correct one. Save the node.</w:t>
      </w:r>
    </w:p>
    <w:p w14:paraId="51BEFB03" w14:textId="2B56FCFB" w:rsidR="008445D1" w:rsidRDefault="008445D1" w:rsidP="008445D1">
      <w:pPr>
        <w:pStyle w:val="ListParagraph"/>
        <w:numPr>
          <w:ilvl w:val="0"/>
          <w:numId w:val="13"/>
        </w:numPr>
      </w:pPr>
      <w:r>
        <w:t xml:space="preserve">Open the custom variables screen from the cog in the top right and populate them all from the </w:t>
      </w:r>
      <w:hyperlink w:anchor="_Required_Info" w:history="1">
        <w:r w:rsidRPr="008445D1">
          <w:rPr>
            <w:rStyle w:val="Hyperlink"/>
          </w:rPr>
          <w:t>required info table</w:t>
        </w:r>
      </w:hyperlink>
      <w:r>
        <w:t xml:space="preserve">.  Remember you may need to get a new </w:t>
      </w:r>
      <w:proofErr w:type="spellStart"/>
      <w:r>
        <w:t>JDSToken</w:t>
      </w:r>
      <w:proofErr w:type="spellEnd"/>
      <w:r>
        <w:t xml:space="preserve"> from Postman if you generated it over 12 hours ago.</w:t>
      </w:r>
      <w:r>
        <w:br/>
      </w:r>
      <w:r w:rsidRPr="008445D1">
        <w:rPr>
          <w:noProof/>
        </w:rPr>
        <w:drawing>
          <wp:inline distT="0" distB="0" distL="0" distR="0" wp14:anchorId="1176800D" wp14:editId="0A1B26CD">
            <wp:extent cx="2082800" cy="1917700"/>
            <wp:effectExtent l="0" t="0" r="0" b="0"/>
            <wp:docPr id="285318921" name="Picture 285318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8921" name="Picture 1" descr="A screenshot of a computer&#10;&#10;Description automatically generated"/>
                    <pic:cNvPicPr/>
                  </pic:nvPicPr>
                  <pic:blipFill>
                    <a:blip r:embed="rId47"/>
                    <a:stretch>
                      <a:fillRect/>
                    </a:stretch>
                  </pic:blipFill>
                  <pic:spPr>
                    <a:xfrm>
                      <a:off x="0" y="0"/>
                      <a:ext cx="2082800" cy="1917700"/>
                    </a:xfrm>
                    <a:prstGeom prst="rect">
                      <a:avLst/>
                    </a:prstGeom>
                  </pic:spPr>
                </pic:pic>
              </a:graphicData>
            </a:graphic>
          </wp:inline>
        </w:drawing>
      </w:r>
    </w:p>
    <w:p w14:paraId="1BD11768" w14:textId="44216548" w:rsidR="008445D1" w:rsidRDefault="008445D1" w:rsidP="008445D1">
      <w:pPr>
        <w:pStyle w:val="ListParagraph"/>
        <w:numPr>
          <w:ilvl w:val="0"/>
          <w:numId w:val="13"/>
        </w:numPr>
      </w:pPr>
      <w:r>
        <w:t>Save the flow and make live.</w:t>
      </w:r>
    </w:p>
    <w:p w14:paraId="77B8B5CE" w14:textId="13969FD6" w:rsidR="008445D1" w:rsidRDefault="008445D1" w:rsidP="008445D1">
      <w:pPr>
        <w:pStyle w:val="ListParagraph"/>
        <w:numPr>
          <w:ilvl w:val="0"/>
          <w:numId w:val="13"/>
        </w:numPr>
      </w:pPr>
      <w:r>
        <w:lastRenderedPageBreak/>
        <w:t xml:space="preserve">Open your Agent Desktop layout in your chosen code </w:t>
      </w:r>
      <w:proofErr w:type="gramStart"/>
      <w:r>
        <w:t>editor, and</w:t>
      </w:r>
      <w:proofErr w:type="gramEnd"/>
      <w:r>
        <w:t xml:space="preserve"> find and replace the text &lt;&lt;GLTICHID&gt;&gt; with your </w:t>
      </w:r>
      <w:proofErr w:type="spellStart"/>
      <w:r>
        <w:t>GlitchID</w:t>
      </w:r>
      <w:proofErr w:type="spellEnd"/>
      <w:r>
        <w:t xml:space="preserve"> From the </w:t>
      </w:r>
      <w:hyperlink w:anchor="_Required_Info" w:history="1">
        <w:r w:rsidRPr="008445D1">
          <w:rPr>
            <w:rStyle w:val="Hyperlink"/>
          </w:rPr>
          <w:t>required info table.</w:t>
        </w:r>
      </w:hyperlink>
    </w:p>
    <w:p w14:paraId="5E656234" w14:textId="1C921211" w:rsidR="008445D1" w:rsidRDefault="008445D1" w:rsidP="008445D1">
      <w:pPr>
        <w:pStyle w:val="ListParagraph"/>
        <w:numPr>
          <w:ilvl w:val="0"/>
          <w:numId w:val="13"/>
        </w:numPr>
      </w:pPr>
      <w:r>
        <w:t xml:space="preserve">Change the text &lt;&lt;SMSSENDFLOW&gt;&gt; that populates the </w:t>
      </w:r>
      <w:proofErr w:type="spellStart"/>
      <w:r>
        <w:t>triggerTextSendURL</w:t>
      </w:r>
      <w:proofErr w:type="spellEnd"/>
      <w:r>
        <w:t xml:space="preserve"> to be your Webhook URL that you just created.  You guessed it, you can find it in the </w:t>
      </w:r>
      <w:hyperlink w:anchor="_Required_Info" w:history="1">
        <w:r w:rsidRPr="008445D1">
          <w:rPr>
            <w:rStyle w:val="Hyperlink"/>
          </w:rPr>
          <w:t>required info table.</w:t>
        </w:r>
      </w:hyperlink>
      <w:r w:rsidR="007232F1">
        <w:br/>
      </w:r>
      <w:r w:rsidR="007232F1" w:rsidRPr="007232F1">
        <w:rPr>
          <w:noProof/>
        </w:rPr>
        <w:drawing>
          <wp:inline distT="0" distB="0" distL="0" distR="0" wp14:anchorId="2ACBC5C2" wp14:editId="123EC673">
            <wp:extent cx="3906982" cy="1438285"/>
            <wp:effectExtent l="0" t="0" r="5080" b="0"/>
            <wp:docPr id="1101962025" name="Picture 110196202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025" name="Picture 1" descr="A computer screen with text and images&#10;&#10;Description automatically generated"/>
                    <pic:cNvPicPr/>
                  </pic:nvPicPr>
                  <pic:blipFill>
                    <a:blip r:embed="rId48"/>
                    <a:stretch>
                      <a:fillRect/>
                    </a:stretch>
                  </pic:blipFill>
                  <pic:spPr>
                    <a:xfrm>
                      <a:off x="0" y="0"/>
                      <a:ext cx="3917262" cy="1442069"/>
                    </a:xfrm>
                    <a:prstGeom prst="rect">
                      <a:avLst/>
                    </a:prstGeom>
                  </pic:spPr>
                </pic:pic>
              </a:graphicData>
            </a:graphic>
          </wp:inline>
        </w:drawing>
      </w:r>
    </w:p>
    <w:p w14:paraId="5673100C" w14:textId="22B2A9A3" w:rsidR="008445D1" w:rsidRPr="008445D1" w:rsidRDefault="00A54A96" w:rsidP="008445D1">
      <w:pPr>
        <w:pStyle w:val="ListParagraph"/>
        <w:numPr>
          <w:ilvl w:val="0"/>
          <w:numId w:val="13"/>
        </w:numPr>
      </w:pPr>
      <w:r>
        <w:t>Update the desktop layout in W</w:t>
      </w:r>
      <w:r w:rsidR="006F7E24">
        <w:t xml:space="preserve">ebex Contact </w:t>
      </w:r>
      <w:proofErr w:type="spellStart"/>
      <w:r w:rsidR="006F7E24">
        <w:t>Center</w:t>
      </w:r>
      <w:proofErr w:type="spellEnd"/>
      <w:r>
        <w:t xml:space="preserve"> and refresh your agent desktop.</w:t>
      </w:r>
    </w:p>
    <w:p w14:paraId="0AE597BF" w14:textId="77777777" w:rsidR="0029544E" w:rsidRDefault="0029544E" w:rsidP="00FB3062">
      <w:pPr>
        <w:pStyle w:val="Heading3"/>
        <w:rPr>
          <w:rFonts w:ascii="CiscoSansTT" w:hAnsi="CiscoSansTT" w:cs="CiscoSansTT"/>
          <w:sz w:val="28"/>
          <w:szCs w:val="28"/>
        </w:rPr>
      </w:pPr>
    </w:p>
    <w:p w14:paraId="13A2331A" w14:textId="77777777" w:rsidR="0029544E" w:rsidRDefault="0029544E">
      <w:pPr>
        <w:rPr>
          <w:rFonts w:eastAsiaTheme="majorEastAsia" w:cs="CiscoSansTT"/>
          <w:color w:val="1F3763" w:themeColor="accent1" w:themeShade="7F"/>
          <w:sz w:val="28"/>
          <w:szCs w:val="28"/>
        </w:rPr>
      </w:pPr>
      <w:r>
        <w:rPr>
          <w:rFonts w:cs="CiscoSansTT"/>
          <w:sz w:val="28"/>
          <w:szCs w:val="28"/>
        </w:rPr>
        <w:br w:type="page"/>
      </w:r>
    </w:p>
    <w:p w14:paraId="27FA0253" w14:textId="09941B9E" w:rsidR="00FB3062" w:rsidRDefault="00FB3062" w:rsidP="00FB3062">
      <w:pPr>
        <w:pStyle w:val="Heading3"/>
        <w:rPr>
          <w:rFonts w:ascii="CiscoSansTT" w:hAnsi="CiscoSansTT" w:cs="CiscoSansTT"/>
          <w:sz w:val="28"/>
          <w:szCs w:val="28"/>
        </w:rPr>
      </w:pPr>
      <w:bookmarkStart w:id="31" w:name="_Toc156997501"/>
      <w:r w:rsidRPr="009F1F2B">
        <w:rPr>
          <w:rFonts w:ascii="CiscoSansTT" w:hAnsi="CiscoSansTT" w:cs="CiscoSansTT"/>
          <w:sz w:val="28"/>
          <w:szCs w:val="28"/>
        </w:rPr>
        <w:lastRenderedPageBreak/>
        <w:t>Test</w:t>
      </w:r>
      <w:r w:rsidR="003C79C1">
        <w:rPr>
          <w:rFonts w:ascii="CiscoSansTT" w:hAnsi="CiscoSansTT" w:cs="CiscoSansTT"/>
          <w:sz w:val="28"/>
          <w:szCs w:val="28"/>
        </w:rPr>
        <w:t xml:space="preserve"> ‘</w:t>
      </w:r>
      <w:r w:rsidR="0022196A">
        <w:rPr>
          <w:rFonts w:ascii="CiscoSansTT" w:hAnsi="CiscoSansTT" w:cs="CiscoSansTT"/>
          <w:sz w:val="28"/>
          <w:szCs w:val="28"/>
        </w:rPr>
        <w:t xml:space="preserve">Quick </w:t>
      </w:r>
      <w:r w:rsidR="003C79C1">
        <w:rPr>
          <w:rFonts w:ascii="CiscoSansTT" w:hAnsi="CiscoSansTT" w:cs="CiscoSansTT"/>
          <w:sz w:val="28"/>
          <w:szCs w:val="28"/>
        </w:rPr>
        <w:t>SMS Message’</w:t>
      </w:r>
      <w:bookmarkEnd w:id="31"/>
    </w:p>
    <w:p w14:paraId="04C8195B" w14:textId="77777777" w:rsidR="003C79C1" w:rsidRPr="003C79C1" w:rsidRDefault="003C79C1" w:rsidP="009F1F2B"/>
    <w:p w14:paraId="084789FF" w14:textId="3F460E3A" w:rsidR="00A54A96" w:rsidRDefault="00A54A96" w:rsidP="00A54A96">
      <w:pPr>
        <w:pStyle w:val="ListParagraph"/>
        <w:numPr>
          <w:ilvl w:val="0"/>
          <w:numId w:val="14"/>
        </w:numPr>
      </w:pPr>
      <w:r>
        <w:t>Call into your queue and speak to an agent</w:t>
      </w:r>
      <w:r w:rsidR="006F7E24">
        <w:t>.</w:t>
      </w:r>
    </w:p>
    <w:p w14:paraId="2426A399" w14:textId="36E7853F" w:rsidR="00A54A96" w:rsidRDefault="00A54A96" w:rsidP="00A54A96">
      <w:pPr>
        <w:pStyle w:val="ListParagraph"/>
        <w:numPr>
          <w:ilvl w:val="0"/>
          <w:numId w:val="14"/>
        </w:numPr>
      </w:pPr>
      <w:r>
        <w:t>Click on the “Quick message” section in the panel area</w:t>
      </w:r>
      <w:r w:rsidR="006F7E24">
        <w:t>.</w:t>
      </w:r>
      <w:r>
        <w:br/>
      </w:r>
      <w:r w:rsidRPr="00A54A96">
        <w:rPr>
          <w:noProof/>
        </w:rPr>
        <w:drawing>
          <wp:inline distT="0" distB="0" distL="0" distR="0" wp14:anchorId="090B9547" wp14:editId="5F88158B">
            <wp:extent cx="3043648" cy="1773382"/>
            <wp:effectExtent l="0" t="0" r="4445" b="5080"/>
            <wp:docPr id="1726190893" name="Picture 1726190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0893" name="Picture 1" descr="A screenshot of a computer&#10;&#10;Description automatically generated"/>
                    <pic:cNvPicPr/>
                  </pic:nvPicPr>
                  <pic:blipFill>
                    <a:blip r:embed="rId49"/>
                    <a:stretch>
                      <a:fillRect/>
                    </a:stretch>
                  </pic:blipFill>
                  <pic:spPr>
                    <a:xfrm>
                      <a:off x="0" y="0"/>
                      <a:ext cx="3081638" cy="1795517"/>
                    </a:xfrm>
                    <a:prstGeom prst="rect">
                      <a:avLst/>
                    </a:prstGeom>
                  </pic:spPr>
                </pic:pic>
              </a:graphicData>
            </a:graphic>
          </wp:inline>
        </w:drawing>
      </w:r>
    </w:p>
    <w:p w14:paraId="1DE1C11E" w14:textId="6BE3F0A2" w:rsidR="00A54A96" w:rsidRDefault="00A54A96" w:rsidP="00A54A96">
      <w:pPr>
        <w:pStyle w:val="ListParagraph"/>
        <w:numPr>
          <w:ilvl w:val="0"/>
          <w:numId w:val="14"/>
        </w:numPr>
      </w:pPr>
      <w:r>
        <w:t xml:space="preserve">Type your message and click send. You can also choose to send a message from the </w:t>
      </w:r>
      <w:r w:rsidR="006F7E24">
        <w:t>drop-down</w:t>
      </w:r>
      <w:r>
        <w:t xml:space="preserve"> list, but you may have to click it twice due to a bug.</w:t>
      </w:r>
    </w:p>
    <w:p w14:paraId="5F1BE81B" w14:textId="70B2C0EC" w:rsidR="00A54A96" w:rsidRDefault="00A54A96" w:rsidP="00A54A96">
      <w:pPr>
        <w:pStyle w:val="ListParagraph"/>
        <w:numPr>
          <w:ilvl w:val="0"/>
          <w:numId w:val="14"/>
        </w:numPr>
      </w:pPr>
      <w:r>
        <w:t>Switch back to the “Customer Experience Journey” section of the agents view. Confirm the outbound SMS is seen in the JDS history.</w:t>
      </w:r>
    </w:p>
    <w:p w14:paraId="5E3BEB43" w14:textId="6B4155CD" w:rsidR="00A54A96" w:rsidRDefault="00A54A96" w:rsidP="00A54A96">
      <w:pPr>
        <w:pStyle w:val="ListParagraph"/>
        <w:numPr>
          <w:ilvl w:val="0"/>
          <w:numId w:val="14"/>
        </w:numPr>
      </w:pPr>
      <w:r>
        <w:t xml:space="preserve">Switch to the customer device and </w:t>
      </w:r>
      <w:r w:rsidR="006F7E24">
        <w:t>e</w:t>
      </w:r>
      <w:r>
        <w:t>nsure the SMS is received.</w:t>
      </w:r>
    </w:p>
    <w:p w14:paraId="7AD28DD1" w14:textId="77777777" w:rsidR="00D100D4" w:rsidRPr="00D100D4" w:rsidRDefault="00D100D4" w:rsidP="00D100D4">
      <w:pPr>
        <w:rPr>
          <w:rFonts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A710AE"/>
    <w:multiLevelType w:val="hybridMultilevel"/>
    <w:tmpl w:val="2A8A7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8D3C1F"/>
    <w:multiLevelType w:val="hybridMultilevel"/>
    <w:tmpl w:val="CCB25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9D15F5"/>
    <w:multiLevelType w:val="hybridMultilevel"/>
    <w:tmpl w:val="8AFED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10"/>
  </w:num>
  <w:num w:numId="2" w16cid:durableId="2019111617">
    <w:abstractNumId w:val="9"/>
  </w:num>
  <w:num w:numId="3" w16cid:durableId="352077332">
    <w:abstractNumId w:val="8"/>
  </w:num>
  <w:num w:numId="4" w16cid:durableId="1965652906">
    <w:abstractNumId w:val="0"/>
  </w:num>
  <w:num w:numId="5" w16cid:durableId="1154486401">
    <w:abstractNumId w:val="11"/>
  </w:num>
  <w:num w:numId="6" w16cid:durableId="554857329">
    <w:abstractNumId w:val="1"/>
  </w:num>
  <w:num w:numId="7" w16cid:durableId="887305673">
    <w:abstractNumId w:val="5"/>
  </w:num>
  <w:num w:numId="8" w16cid:durableId="941649835">
    <w:abstractNumId w:val="6"/>
  </w:num>
  <w:num w:numId="9" w16cid:durableId="178324213">
    <w:abstractNumId w:val="4"/>
  </w:num>
  <w:num w:numId="10" w16cid:durableId="70855839">
    <w:abstractNumId w:val="12"/>
  </w:num>
  <w:num w:numId="11" w16cid:durableId="1543832345">
    <w:abstractNumId w:val="2"/>
  </w:num>
  <w:num w:numId="12" w16cid:durableId="440615105">
    <w:abstractNumId w:val="7"/>
  </w:num>
  <w:num w:numId="13" w16cid:durableId="1343631386">
    <w:abstractNumId w:val="3"/>
  </w:num>
  <w:num w:numId="14" w16cid:durableId="194445899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 Newton -X (canewton - ALLEGIS GROUP LIMITED at Cisco)">
    <w15:presenceInfo w15:providerId="AD" w15:userId="S::canewton@cisco.com::11e5c2ae-e977-4256-9b20-899c652f4033"/>
  </w15:person>
  <w15:person w15:author="Carl Newton (canewton)">
    <w15:presenceInfo w15:providerId="AD" w15:userId="S::canewton@cisco.com::11e5c2ae-e977-4256-9b20-899c652f40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0652"/>
    <w:rsid w:val="00014B03"/>
    <w:rsid w:val="000403CC"/>
    <w:rsid w:val="00047CDF"/>
    <w:rsid w:val="000724F2"/>
    <w:rsid w:val="00073A5B"/>
    <w:rsid w:val="000A636A"/>
    <w:rsid w:val="000B0676"/>
    <w:rsid w:val="000B2A37"/>
    <w:rsid w:val="000C6ED1"/>
    <w:rsid w:val="000E38C4"/>
    <w:rsid w:val="00121ECF"/>
    <w:rsid w:val="00125EB0"/>
    <w:rsid w:val="001564A1"/>
    <w:rsid w:val="00174549"/>
    <w:rsid w:val="00183D21"/>
    <w:rsid w:val="00186010"/>
    <w:rsid w:val="00195997"/>
    <w:rsid w:val="001A53ED"/>
    <w:rsid w:val="001B5734"/>
    <w:rsid w:val="001C3697"/>
    <w:rsid w:val="001C7103"/>
    <w:rsid w:val="001F4C59"/>
    <w:rsid w:val="002142C7"/>
    <w:rsid w:val="00217684"/>
    <w:rsid w:val="0022196A"/>
    <w:rsid w:val="00233607"/>
    <w:rsid w:val="00241817"/>
    <w:rsid w:val="002448B6"/>
    <w:rsid w:val="00245146"/>
    <w:rsid w:val="002731DA"/>
    <w:rsid w:val="00280FC8"/>
    <w:rsid w:val="0028396C"/>
    <w:rsid w:val="002925FE"/>
    <w:rsid w:val="0029544E"/>
    <w:rsid w:val="002C0CA0"/>
    <w:rsid w:val="002D54C6"/>
    <w:rsid w:val="002F1D71"/>
    <w:rsid w:val="00304D3F"/>
    <w:rsid w:val="00317F3F"/>
    <w:rsid w:val="00331326"/>
    <w:rsid w:val="00375D97"/>
    <w:rsid w:val="003850E6"/>
    <w:rsid w:val="003851B4"/>
    <w:rsid w:val="00394C6F"/>
    <w:rsid w:val="00396300"/>
    <w:rsid w:val="003C79C1"/>
    <w:rsid w:val="004046CD"/>
    <w:rsid w:val="004117A0"/>
    <w:rsid w:val="00416F6F"/>
    <w:rsid w:val="004218FE"/>
    <w:rsid w:val="00421E83"/>
    <w:rsid w:val="00462321"/>
    <w:rsid w:val="00462893"/>
    <w:rsid w:val="00466227"/>
    <w:rsid w:val="0048239D"/>
    <w:rsid w:val="00490CC4"/>
    <w:rsid w:val="004A5033"/>
    <w:rsid w:val="004B3F23"/>
    <w:rsid w:val="004C6D64"/>
    <w:rsid w:val="004D1222"/>
    <w:rsid w:val="004E3DC5"/>
    <w:rsid w:val="00521D34"/>
    <w:rsid w:val="00522A8F"/>
    <w:rsid w:val="00550BF2"/>
    <w:rsid w:val="005C113F"/>
    <w:rsid w:val="00652315"/>
    <w:rsid w:val="00697952"/>
    <w:rsid w:val="006C785E"/>
    <w:rsid w:val="006D38CB"/>
    <w:rsid w:val="006E1547"/>
    <w:rsid w:val="006E3FA6"/>
    <w:rsid w:val="006F7E24"/>
    <w:rsid w:val="00702020"/>
    <w:rsid w:val="00707521"/>
    <w:rsid w:val="00721620"/>
    <w:rsid w:val="007232F1"/>
    <w:rsid w:val="007555A1"/>
    <w:rsid w:val="007B4584"/>
    <w:rsid w:val="007D0617"/>
    <w:rsid w:val="007F1336"/>
    <w:rsid w:val="008040F2"/>
    <w:rsid w:val="008356E5"/>
    <w:rsid w:val="00837111"/>
    <w:rsid w:val="008445D1"/>
    <w:rsid w:val="008458AB"/>
    <w:rsid w:val="00885CFB"/>
    <w:rsid w:val="008D09FB"/>
    <w:rsid w:val="008D5633"/>
    <w:rsid w:val="008D74C9"/>
    <w:rsid w:val="008E7A56"/>
    <w:rsid w:val="008F60A4"/>
    <w:rsid w:val="00910DF3"/>
    <w:rsid w:val="00933D3D"/>
    <w:rsid w:val="00937037"/>
    <w:rsid w:val="0094762C"/>
    <w:rsid w:val="00954A03"/>
    <w:rsid w:val="0096798C"/>
    <w:rsid w:val="00971C63"/>
    <w:rsid w:val="00972B08"/>
    <w:rsid w:val="009A1A67"/>
    <w:rsid w:val="009A5A3C"/>
    <w:rsid w:val="009C4DC6"/>
    <w:rsid w:val="009D3A46"/>
    <w:rsid w:val="009D60E9"/>
    <w:rsid w:val="009F1F2B"/>
    <w:rsid w:val="00A009D5"/>
    <w:rsid w:val="00A106FC"/>
    <w:rsid w:val="00A2756F"/>
    <w:rsid w:val="00A27A2E"/>
    <w:rsid w:val="00A30F0F"/>
    <w:rsid w:val="00A41B5D"/>
    <w:rsid w:val="00A54A96"/>
    <w:rsid w:val="00A579D2"/>
    <w:rsid w:val="00A7670B"/>
    <w:rsid w:val="00A83228"/>
    <w:rsid w:val="00A85E6D"/>
    <w:rsid w:val="00AA79CD"/>
    <w:rsid w:val="00AC0DDE"/>
    <w:rsid w:val="00AC3EBC"/>
    <w:rsid w:val="00AD3E7F"/>
    <w:rsid w:val="00AE140A"/>
    <w:rsid w:val="00AE24AB"/>
    <w:rsid w:val="00AF5367"/>
    <w:rsid w:val="00AF5C7A"/>
    <w:rsid w:val="00B0630E"/>
    <w:rsid w:val="00B06377"/>
    <w:rsid w:val="00B0734B"/>
    <w:rsid w:val="00B26EB6"/>
    <w:rsid w:val="00B57F86"/>
    <w:rsid w:val="00B639EB"/>
    <w:rsid w:val="00B752A1"/>
    <w:rsid w:val="00B860DF"/>
    <w:rsid w:val="00BA0290"/>
    <w:rsid w:val="00BA22CA"/>
    <w:rsid w:val="00BB0CF2"/>
    <w:rsid w:val="00BC2379"/>
    <w:rsid w:val="00BE189A"/>
    <w:rsid w:val="00BE7DFA"/>
    <w:rsid w:val="00BF7C8F"/>
    <w:rsid w:val="00C0179E"/>
    <w:rsid w:val="00C03B8E"/>
    <w:rsid w:val="00C479F4"/>
    <w:rsid w:val="00C573D3"/>
    <w:rsid w:val="00C80C0A"/>
    <w:rsid w:val="00CF04A2"/>
    <w:rsid w:val="00CF5227"/>
    <w:rsid w:val="00D013CB"/>
    <w:rsid w:val="00D0183E"/>
    <w:rsid w:val="00D03FDB"/>
    <w:rsid w:val="00D055D0"/>
    <w:rsid w:val="00D100D4"/>
    <w:rsid w:val="00D44688"/>
    <w:rsid w:val="00D97718"/>
    <w:rsid w:val="00DC5471"/>
    <w:rsid w:val="00DD39F5"/>
    <w:rsid w:val="00E10ABC"/>
    <w:rsid w:val="00E275EE"/>
    <w:rsid w:val="00E471AF"/>
    <w:rsid w:val="00E53115"/>
    <w:rsid w:val="00E768F4"/>
    <w:rsid w:val="00E82E21"/>
    <w:rsid w:val="00E92119"/>
    <w:rsid w:val="00EA0B56"/>
    <w:rsid w:val="00EE3A8F"/>
    <w:rsid w:val="00F11869"/>
    <w:rsid w:val="00F15E72"/>
    <w:rsid w:val="00F21017"/>
    <w:rsid w:val="00F21F30"/>
    <w:rsid w:val="00F31F9E"/>
    <w:rsid w:val="00F44EAF"/>
    <w:rsid w:val="00F657E8"/>
    <w:rsid w:val="00F6688E"/>
    <w:rsid w:val="00F87E10"/>
    <w:rsid w:val="00FB3062"/>
    <w:rsid w:val="00FC0575"/>
    <w:rsid w:val="00FC59EA"/>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A6"/>
    <w:rPr>
      <w:rFonts w:ascii="CiscoSansTT" w:eastAsia="Times New Roman" w:hAnsi="CiscoSansTT"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AE140A"/>
    <w:pPr>
      <w:tabs>
        <w:tab w:val="right" w:leader="dot" w:pos="9016"/>
      </w:tabs>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A579D2"/>
    <w:rPr>
      <w:rFonts w:ascii="CiscoSansTT" w:eastAsia="Times New Roman" w:hAnsi="CiscoSansTT"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vidcast.io/share/ed971770-49bb-47e5-96d0-7c920074fd53" TargetMode="External"/><Relationship Id="rId18" Type="http://schemas.openxmlformats.org/officeDocument/2006/relationships/image" Target="media/image4.png"/><Relationship Id="rId26" Type="http://schemas.openxmlformats.org/officeDocument/2006/relationships/hyperlink" Target="https://your_endpoint_code.mockapi.io/collections"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anewton-ccep/PaymentCollections" TargetMode="External"/><Relationship Id="rId29" Type="http://schemas.openxmlformats.org/officeDocument/2006/relationships/image" Target="media/image13.png"/><Relationship Id="rId11" Type="http://schemas.openxmlformats.org/officeDocument/2006/relationships/hyperlink" Target="https://glitch.com/" TargetMode="External"/><Relationship Id="rId24" Type="http://schemas.openxmlformats.org/officeDocument/2006/relationships/image" Target="media/image9.png"/><Relationship Id="rId32" Type="http://schemas.openxmlformats.org/officeDocument/2006/relationships/hyperlink" Target="https://glitch.com/ed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canewton-ccep/PaymentCollection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mockapi.io/"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hyperlink" Target="https://www.postman.com/downloads/"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isco.sharepoint.com/sites/GlobalCollaborationSalesEngineering/SitePages/Customer-Engagement-Field-Newsletter.aspx" TargetMode="External"/><Relationship Id="rId14" Type="http://schemas.openxmlformats.org/officeDocument/2006/relationships/hyperlink" Target="https://developer.webex-cx.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https://developer.acqueon.com/LCMAgentDeveloperGuide/LCMhelp/index" TargetMode="Externa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WebexSamples/webex-contact-center-api-samples/tree/main/token-management-samples/token-service-sample" TargetMode="External"/><Relationship Id="rId17" Type="http://schemas.openxmlformats.org/officeDocument/2006/relationships/hyperlink" Target="https://github.com/WebexSamples/webex-contact-center-api-samples/blob/main/customer-journey-samples/cjds-postman-example/JDS%20CiscoLive.postman_collection.js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3383</Words>
  <Characters>19287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22625</CharactersWithSpaces>
  <SharedDoc>false</SharedDoc>
  <HLinks>
    <vt:vector size="372" baseType="variant">
      <vt:variant>
        <vt:i4>5308502</vt:i4>
      </vt:variant>
      <vt:variant>
        <vt:i4>252</vt:i4>
      </vt:variant>
      <vt:variant>
        <vt:i4>0</vt:i4>
      </vt:variant>
      <vt:variant>
        <vt:i4>5</vt:i4>
      </vt:variant>
      <vt:variant>
        <vt:lpwstr/>
      </vt:variant>
      <vt:variant>
        <vt:lpwstr>_Required_Info</vt:lpwstr>
      </vt:variant>
      <vt:variant>
        <vt:i4>5308502</vt:i4>
      </vt:variant>
      <vt:variant>
        <vt:i4>249</vt:i4>
      </vt:variant>
      <vt:variant>
        <vt:i4>0</vt:i4>
      </vt:variant>
      <vt:variant>
        <vt:i4>5</vt:i4>
      </vt:variant>
      <vt:variant>
        <vt:lpwstr/>
      </vt:variant>
      <vt:variant>
        <vt:lpwstr>_Required_Info</vt:lpwstr>
      </vt:variant>
      <vt:variant>
        <vt:i4>5308502</vt:i4>
      </vt:variant>
      <vt:variant>
        <vt:i4>246</vt:i4>
      </vt:variant>
      <vt:variant>
        <vt:i4>0</vt:i4>
      </vt:variant>
      <vt:variant>
        <vt:i4>5</vt:i4>
      </vt:variant>
      <vt:variant>
        <vt:lpwstr/>
      </vt:variant>
      <vt:variant>
        <vt:lpwstr>_Required_Info</vt:lpwstr>
      </vt:variant>
      <vt:variant>
        <vt:i4>2621548</vt:i4>
      </vt:variant>
      <vt:variant>
        <vt:i4>243</vt:i4>
      </vt:variant>
      <vt:variant>
        <vt:i4>0</vt:i4>
      </vt:variant>
      <vt:variant>
        <vt:i4>5</vt:i4>
      </vt:variant>
      <vt:variant>
        <vt:lpwstr>https://github.com/canewton-ccep/PaymentCollections</vt:lpwstr>
      </vt:variant>
      <vt:variant>
        <vt:lpwstr/>
      </vt:variant>
      <vt:variant>
        <vt:i4>5308502</vt:i4>
      </vt:variant>
      <vt:variant>
        <vt:i4>240</vt:i4>
      </vt:variant>
      <vt:variant>
        <vt:i4>0</vt:i4>
      </vt:variant>
      <vt:variant>
        <vt:i4>5</vt:i4>
      </vt:variant>
      <vt:variant>
        <vt:lpwstr/>
      </vt:variant>
      <vt:variant>
        <vt:lpwstr>_Required_Info</vt:lpwstr>
      </vt:variant>
      <vt:variant>
        <vt:i4>5308502</vt:i4>
      </vt:variant>
      <vt:variant>
        <vt:i4>237</vt:i4>
      </vt:variant>
      <vt:variant>
        <vt:i4>0</vt:i4>
      </vt:variant>
      <vt:variant>
        <vt:i4>5</vt:i4>
      </vt:variant>
      <vt:variant>
        <vt:lpwstr/>
      </vt:variant>
      <vt:variant>
        <vt:lpwstr>_Required_Info</vt:lpwstr>
      </vt:variant>
      <vt:variant>
        <vt:i4>5308502</vt:i4>
      </vt:variant>
      <vt:variant>
        <vt:i4>234</vt:i4>
      </vt:variant>
      <vt:variant>
        <vt:i4>0</vt:i4>
      </vt:variant>
      <vt:variant>
        <vt:i4>5</vt:i4>
      </vt:variant>
      <vt:variant>
        <vt:lpwstr/>
      </vt:variant>
      <vt:variant>
        <vt:lpwstr>_Required_Info</vt:lpwstr>
      </vt:variant>
      <vt:variant>
        <vt:i4>5308502</vt:i4>
      </vt:variant>
      <vt:variant>
        <vt:i4>231</vt:i4>
      </vt:variant>
      <vt:variant>
        <vt:i4>0</vt:i4>
      </vt:variant>
      <vt:variant>
        <vt:i4>5</vt:i4>
      </vt:variant>
      <vt:variant>
        <vt:lpwstr/>
      </vt:variant>
      <vt:variant>
        <vt:lpwstr>_Required_Info</vt:lpwstr>
      </vt:variant>
      <vt:variant>
        <vt:i4>1179657</vt:i4>
      </vt:variant>
      <vt:variant>
        <vt:i4>228</vt:i4>
      </vt:variant>
      <vt:variant>
        <vt:i4>0</vt:i4>
      </vt:variant>
      <vt:variant>
        <vt:i4>5</vt:i4>
      </vt:variant>
      <vt:variant>
        <vt:lpwstr>https://glitch.com/edit/</vt:lpwstr>
      </vt:variant>
      <vt:variant>
        <vt:lpwstr>!/swift-eight-cat</vt:lpwstr>
      </vt:variant>
      <vt:variant>
        <vt:i4>5308502</vt:i4>
      </vt:variant>
      <vt:variant>
        <vt:i4>225</vt:i4>
      </vt:variant>
      <vt:variant>
        <vt:i4>0</vt:i4>
      </vt:variant>
      <vt:variant>
        <vt:i4>5</vt:i4>
      </vt:variant>
      <vt:variant>
        <vt:lpwstr/>
      </vt:variant>
      <vt:variant>
        <vt:lpwstr>_Required_Info</vt:lpwstr>
      </vt:variant>
      <vt:variant>
        <vt:i4>5308502</vt:i4>
      </vt:variant>
      <vt:variant>
        <vt:i4>222</vt:i4>
      </vt:variant>
      <vt:variant>
        <vt:i4>0</vt:i4>
      </vt:variant>
      <vt:variant>
        <vt:i4>5</vt:i4>
      </vt:variant>
      <vt:variant>
        <vt:lpwstr/>
      </vt:variant>
      <vt:variant>
        <vt:lpwstr>_Required_Info</vt:lpwstr>
      </vt:variant>
      <vt:variant>
        <vt:i4>5308502</vt:i4>
      </vt:variant>
      <vt:variant>
        <vt:i4>219</vt:i4>
      </vt:variant>
      <vt:variant>
        <vt:i4>0</vt:i4>
      </vt:variant>
      <vt:variant>
        <vt:i4>5</vt:i4>
      </vt:variant>
      <vt:variant>
        <vt:lpwstr/>
      </vt:variant>
      <vt:variant>
        <vt:lpwstr>_Required_Info</vt:lpwstr>
      </vt:variant>
      <vt:variant>
        <vt:i4>8257661</vt:i4>
      </vt:variant>
      <vt:variant>
        <vt:i4>213</vt:i4>
      </vt:variant>
      <vt:variant>
        <vt:i4>0</vt:i4>
      </vt:variant>
      <vt:variant>
        <vt:i4>5</vt:i4>
      </vt:variant>
      <vt:variant>
        <vt:lpwstr>https://your_endpoint_code.mockapi.io/collections</vt:lpwstr>
      </vt:variant>
      <vt:variant>
        <vt:lpwstr/>
      </vt:variant>
      <vt:variant>
        <vt:i4>5308502</vt:i4>
      </vt:variant>
      <vt:variant>
        <vt:i4>210</vt:i4>
      </vt:variant>
      <vt:variant>
        <vt:i4>0</vt:i4>
      </vt:variant>
      <vt:variant>
        <vt:i4>5</vt:i4>
      </vt:variant>
      <vt:variant>
        <vt:lpwstr/>
      </vt:variant>
      <vt:variant>
        <vt:lpwstr>_Required_Info</vt:lpwstr>
      </vt:variant>
      <vt:variant>
        <vt:i4>2359343</vt:i4>
      </vt:variant>
      <vt:variant>
        <vt:i4>207</vt:i4>
      </vt:variant>
      <vt:variant>
        <vt:i4>0</vt:i4>
      </vt:variant>
      <vt:variant>
        <vt:i4>5</vt:i4>
      </vt:variant>
      <vt:variant>
        <vt:lpwstr>https://mockapi.io/</vt:lpwstr>
      </vt:variant>
      <vt:variant>
        <vt:lpwstr/>
      </vt:variant>
      <vt:variant>
        <vt:i4>5308502</vt:i4>
      </vt:variant>
      <vt:variant>
        <vt:i4>204</vt:i4>
      </vt:variant>
      <vt:variant>
        <vt:i4>0</vt:i4>
      </vt:variant>
      <vt:variant>
        <vt:i4>5</vt:i4>
      </vt:variant>
      <vt:variant>
        <vt:lpwstr/>
      </vt:variant>
      <vt:variant>
        <vt:lpwstr>_Required_Info</vt:lpwstr>
      </vt:variant>
      <vt:variant>
        <vt:i4>5308502</vt:i4>
      </vt:variant>
      <vt:variant>
        <vt:i4>201</vt:i4>
      </vt:variant>
      <vt:variant>
        <vt:i4>0</vt:i4>
      </vt:variant>
      <vt:variant>
        <vt:i4>5</vt:i4>
      </vt:variant>
      <vt:variant>
        <vt:lpwstr/>
      </vt:variant>
      <vt:variant>
        <vt:lpwstr>_Required_Info</vt:lpwstr>
      </vt:variant>
      <vt:variant>
        <vt:i4>7077979</vt:i4>
      </vt:variant>
      <vt:variant>
        <vt:i4>198</vt:i4>
      </vt:variant>
      <vt:variant>
        <vt:i4>0</vt:i4>
      </vt:variant>
      <vt:variant>
        <vt:i4>5</vt:i4>
      </vt:variant>
      <vt:variant>
        <vt:lpwstr>https://github.com/WebexSamples/webex-contact-center-api-samples/blob/main/customer-journey-samples/cjds-postman-example/JDS CiscoLive.postman_collection.json</vt:lpwstr>
      </vt:variant>
      <vt:variant>
        <vt:lpwstr/>
      </vt:variant>
      <vt:variant>
        <vt:i4>2621548</vt:i4>
      </vt:variant>
      <vt:variant>
        <vt:i4>195</vt:i4>
      </vt:variant>
      <vt:variant>
        <vt:i4>0</vt:i4>
      </vt:variant>
      <vt:variant>
        <vt:i4>5</vt:i4>
      </vt:variant>
      <vt:variant>
        <vt:lpwstr>https://github.com/canewton-ccep/PaymentCollections</vt:lpwstr>
      </vt:variant>
      <vt:variant>
        <vt:lpwstr/>
      </vt:variant>
      <vt:variant>
        <vt:i4>5308502</vt:i4>
      </vt:variant>
      <vt:variant>
        <vt:i4>192</vt:i4>
      </vt:variant>
      <vt:variant>
        <vt:i4>0</vt:i4>
      </vt:variant>
      <vt:variant>
        <vt:i4>5</vt:i4>
      </vt:variant>
      <vt:variant>
        <vt:lpwstr/>
      </vt:variant>
      <vt:variant>
        <vt:lpwstr>_Required_Info</vt:lpwstr>
      </vt:variant>
      <vt:variant>
        <vt:i4>7209075</vt:i4>
      </vt:variant>
      <vt:variant>
        <vt:i4>189</vt:i4>
      </vt:variant>
      <vt:variant>
        <vt:i4>0</vt:i4>
      </vt:variant>
      <vt:variant>
        <vt:i4>5</vt:i4>
      </vt:variant>
      <vt:variant>
        <vt:lpwstr>https://developer.webex-cx.com/</vt:lpwstr>
      </vt:variant>
      <vt:variant>
        <vt:lpwstr/>
      </vt:variant>
      <vt:variant>
        <vt:i4>786505</vt:i4>
      </vt:variant>
      <vt:variant>
        <vt:i4>186</vt:i4>
      </vt:variant>
      <vt:variant>
        <vt:i4>0</vt:i4>
      </vt:variant>
      <vt:variant>
        <vt:i4>5</vt:i4>
      </vt:variant>
      <vt:variant>
        <vt:lpwstr>https://app.vidcast.io/share/ed971770-49bb-47e5-96d0-7c920074fd53</vt:lpwstr>
      </vt:variant>
      <vt:variant>
        <vt:lpwstr/>
      </vt:variant>
      <vt:variant>
        <vt:i4>458783</vt:i4>
      </vt:variant>
      <vt:variant>
        <vt:i4>183</vt:i4>
      </vt:variant>
      <vt:variant>
        <vt:i4>0</vt:i4>
      </vt:variant>
      <vt:variant>
        <vt:i4>5</vt:i4>
      </vt:variant>
      <vt:variant>
        <vt:lpwstr>https://github.com/WebexSamples/webex-contact-center-api-samples/tree/main/token-management-samples/token-service-sample</vt:lpwstr>
      </vt:variant>
      <vt:variant>
        <vt:lpwstr/>
      </vt:variant>
      <vt:variant>
        <vt:i4>6881365</vt:i4>
      </vt:variant>
      <vt:variant>
        <vt:i4>180</vt:i4>
      </vt:variant>
      <vt:variant>
        <vt:i4>0</vt:i4>
      </vt:variant>
      <vt:variant>
        <vt:i4>5</vt:i4>
      </vt:variant>
      <vt:variant>
        <vt:lpwstr/>
      </vt:variant>
      <vt:variant>
        <vt:lpwstr>_Quick_SMS_Message</vt:lpwstr>
      </vt:variant>
      <vt:variant>
        <vt:i4>7929931</vt:i4>
      </vt:variant>
      <vt:variant>
        <vt:i4>177</vt:i4>
      </vt:variant>
      <vt:variant>
        <vt:i4>0</vt:i4>
      </vt:variant>
      <vt:variant>
        <vt:i4>5</vt:i4>
      </vt:variant>
      <vt:variant>
        <vt:lpwstr/>
      </vt:variant>
      <vt:variant>
        <vt:lpwstr>_Payment_Confirmed_Workflow</vt:lpwstr>
      </vt:variant>
      <vt:variant>
        <vt:i4>1376288</vt:i4>
      </vt:variant>
      <vt:variant>
        <vt:i4>174</vt:i4>
      </vt:variant>
      <vt:variant>
        <vt:i4>0</vt:i4>
      </vt:variant>
      <vt:variant>
        <vt:i4>5</vt:i4>
      </vt:variant>
      <vt:variant>
        <vt:lpwstr/>
      </vt:variant>
      <vt:variant>
        <vt:lpwstr>_Payment_Due_Workflow</vt:lpwstr>
      </vt:variant>
      <vt:variant>
        <vt:i4>1376288</vt:i4>
      </vt:variant>
      <vt:variant>
        <vt:i4>171</vt:i4>
      </vt:variant>
      <vt:variant>
        <vt:i4>0</vt:i4>
      </vt:variant>
      <vt:variant>
        <vt:i4>5</vt:i4>
      </vt:variant>
      <vt:variant>
        <vt:lpwstr/>
      </vt:variant>
      <vt:variant>
        <vt:lpwstr>_Payment_Due_Workflow</vt:lpwstr>
      </vt:variant>
      <vt:variant>
        <vt:i4>1376288</vt:i4>
      </vt:variant>
      <vt:variant>
        <vt:i4>168</vt:i4>
      </vt:variant>
      <vt:variant>
        <vt:i4>0</vt:i4>
      </vt:variant>
      <vt:variant>
        <vt:i4>5</vt:i4>
      </vt:variant>
      <vt:variant>
        <vt:lpwstr/>
      </vt:variant>
      <vt:variant>
        <vt:lpwstr>_Payment_Due_Workflow</vt:lpwstr>
      </vt:variant>
      <vt:variant>
        <vt:i4>6553675</vt:i4>
      </vt:variant>
      <vt:variant>
        <vt:i4>165</vt:i4>
      </vt:variant>
      <vt:variant>
        <vt:i4>0</vt:i4>
      </vt:variant>
      <vt:variant>
        <vt:i4>5</vt:i4>
      </vt:variant>
      <vt:variant>
        <vt:lpwstr/>
      </vt:variant>
      <vt:variant>
        <vt:lpwstr>_Create_MockAPI_DB</vt:lpwstr>
      </vt:variant>
      <vt:variant>
        <vt:i4>4456565</vt:i4>
      </vt:variant>
      <vt:variant>
        <vt:i4>162</vt:i4>
      </vt:variant>
      <vt:variant>
        <vt:i4>0</vt:i4>
      </vt:variant>
      <vt:variant>
        <vt:i4>5</vt:i4>
      </vt:variant>
      <vt:variant>
        <vt:lpwstr/>
      </vt:variant>
      <vt:variant>
        <vt:lpwstr>_Journey_Data_Services</vt:lpwstr>
      </vt:variant>
      <vt:variant>
        <vt:i4>6684762</vt:i4>
      </vt:variant>
      <vt:variant>
        <vt:i4>159</vt:i4>
      </vt:variant>
      <vt:variant>
        <vt:i4>0</vt:i4>
      </vt:variant>
      <vt:variant>
        <vt:i4>5</vt:i4>
      </vt:variant>
      <vt:variant>
        <vt:lpwstr/>
      </vt:variant>
      <vt:variant>
        <vt:lpwstr>_Install_Postman_Collection</vt:lpwstr>
      </vt:variant>
      <vt:variant>
        <vt:i4>4456565</vt:i4>
      </vt:variant>
      <vt:variant>
        <vt:i4>156</vt:i4>
      </vt:variant>
      <vt:variant>
        <vt:i4>0</vt:i4>
      </vt:variant>
      <vt:variant>
        <vt:i4>5</vt:i4>
      </vt:variant>
      <vt:variant>
        <vt:lpwstr/>
      </vt:variant>
      <vt:variant>
        <vt:lpwstr>_Journey_Data_Services</vt:lpwstr>
      </vt:variant>
      <vt:variant>
        <vt:i4>6684762</vt:i4>
      </vt:variant>
      <vt:variant>
        <vt:i4>153</vt:i4>
      </vt:variant>
      <vt:variant>
        <vt:i4>0</vt:i4>
      </vt:variant>
      <vt:variant>
        <vt:i4>5</vt:i4>
      </vt:variant>
      <vt:variant>
        <vt:lpwstr/>
      </vt:variant>
      <vt:variant>
        <vt:lpwstr>_Install_Postman_Collection</vt:lpwstr>
      </vt:variant>
      <vt:variant>
        <vt:i4>327721</vt:i4>
      </vt:variant>
      <vt:variant>
        <vt:i4>150</vt:i4>
      </vt:variant>
      <vt:variant>
        <vt:i4>0</vt:i4>
      </vt:variant>
      <vt:variant>
        <vt:i4>5</vt:i4>
      </vt:variant>
      <vt:variant>
        <vt:lpwstr/>
      </vt:variant>
      <vt:variant>
        <vt:lpwstr>_Create_OAuth_Integration</vt:lpwstr>
      </vt:variant>
      <vt:variant>
        <vt:i4>327721</vt:i4>
      </vt:variant>
      <vt:variant>
        <vt:i4>147</vt:i4>
      </vt:variant>
      <vt:variant>
        <vt:i4>0</vt:i4>
      </vt:variant>
      <vt:variant>
        <vt:i4>5</vt:i4>
      </vt:variant>
      <vt:variant>
        <vt:lpwstr/>
      </vt:variant>
      <vt:variant>
        <vt:lpwstr>_Create_OAuth_Integration</vt:lpwstr>
      </vt:variant>
      <vt:variant>
        <vt:i4>327721</vt:i4>
      </vt:variant>
      <vt:variant>
        <vt:i4>144</vt:i4>
      </vt:variant>
      <vt:variant>
        <vt:i4>0</vt:i4>
      </vt:variant>
      <vt:variant>
        <vt:i4>5</vt:i4>
      </vt:variant>
      <vt:variant>
        <vt:lpwstr/>
      </vt:variant>
      <vt:variant>
        <vt:lpwstr>_Create_OAuth_Integration</vt:lpwstr>
      </vt:variant>
      <vt:variant>
        <vt:i4>327721</vt:i4>
      </vt:variant>
      <vt:variant>
        <vt:i4>141</vt:i4>
      </vt:variant>
      <vt:variant>
        <vt:i4>0</vt:i4>
      </vt:variant>
      <vt:variant>
        <vt:i4>5</vt:i4>
      </vt:variant>
      <vt:variant>
        <vt:lpwstr/>
      </vt:variant>
      <vt:variant>
        <vt:lpwstr>_Create_OAuth_Integration</vt:lpwstr>
      </vt:variant>
      <vt:variant>
        <vt:i4>7274604</vt:i4>
      </vt:variant>
      <vt:variant>
        <vt:i4>138</vt:i4>
      </vt:variant>
      <vt:variant>
        <vt:i4>0</vt:i4>
      </vt:variant>
      <vt:variant>
        <vt:i4>5</vt:i4>
      </vt:variant>
      <vt:variant>
        <vt:lpwstr>https://glitch.com/</vt:lpwstr>
      </vt:variant>
      <vt:variant>
        <vt:lpwstr/>
      </vt:variant>
      <vt:variant>
        <vt:i4>7929891</vt:i4>
      </vt:variant>
      <vt:variant>
        <vt:i4>135</vt:i4>
      </vt:variant>
      <vt:variant>
        <vt:i4>0</vt:i4>
      </vt:variant>
      <vt:variant>
        <vt:i4>5</vt:i4>
      </vt:variant>
      <vt:variant>
        <vt:lpwstr>https://www.postman.com/downloads/</vt:lpwstr>
      </vt:variant>
      <vt:variant>
        <vt:lpwstr/>
      </vt:variant>
      <vt:variant>
        <vt:i4>3932269</vt:i4>
      </vt:variant>
      <vt:variant>
        <vt:i4>132</vt:i4>
      </vt:variant>
      <vt:variant>
        <vt:i4>0</vt:i4>
      </vt:variant>
      <vt:variant>
        <vt:i4>5</vt:i4>
      </vt:variant>
      <vt:variant>
        <vt:lpwstr>https://cisco.sharepoint.com/sites/GlobalCollaborationSalesEngineering/SitePages/Customer-Engagement-Field-Newsletter.aspx</vt:lpwstr>
      </vt:variant>
      <vt:variant>
        <vt:lpwstr/>
      </vt:variant>
      <vt:variant>
        <vt:i4>1179772</vt:i4>
      </vt:variant>
      <vt:variant>
        <vt:i4>129</vt:i4>
      </vt:variant>
      <vt:variant>
        <vt:i4>0</vt:i4>
      </vt:variant>
      <vt:variant>
        <vt:i4>5</vt:i4>
      </vt:variant>
      <vt:variant>
        <vt:lpwstr>https://developer.acqueon.com/LCMAgentDeveloperGuide/LCMhelp/index</vt:lpwstr>
      </vt:variant>
      <vt:variant>
        <vt:lpwstr>!/LCM/LCM_AddContact</vt:lpwstr>
      </vt:variant>
      <vt:variant>
        <vt:i4>1835067</vt:i4>
      </vt:variant>
      <vt:variant>
        <vt:i4>122</vt:i4>
      </vt:variant>
      <vt:variant>
        <vt:i4>0</vt:i4>
      </vt:variant>
      <vt:variant>
        <vt:i4>5</vt:i4>
      </vt:variant>
      <vt:variant>
        <vt:lpwstr/>
      </vt:variant>
      <vt:variant>
        <vt:lpwstr>_Toc156997501</vt:lpwstr>
      </vt:variant>
      <vt:variant>
        <vt:i4>1835067</vt:i4>
      </vt:variant>
      <vt:variant>
        <vt:i4>116</vt:i4>
      </vt:variant>
      <vt:variant>
        <vt:i4>0</vt:i4>
      </vt:variant>
      <vt:variant>
        <vt:i4>5</vt:i4>
      </vt:variant>
      <vt:variant>
        <vt:lpwstr/>
      </vt:variant>
      <vt:variant>
        <vt:lpwstr>_Toc156997500</vt:lpwstr>
      </vt:variant>
      <vt:variant>
        <vt:i4>1376314</vt:i4>
      </vt:variant>
      <vt:variant>
        <vt:i4>110</vt:i4>
      </vt:variant>
      <vt:variant>
        <vt:i4>0</vt:i4>
      </vt:variant>
      <vt:variant>
        <vt:i4>5</vt:i4>
      </vt:variant>
      <vt:variant>
        <vt:lpwstr/>
      </vt:variant>
      <vt:variant>
        <vt:lpwstr>_Toc156997499</vt:lpwstr>
      </vt:variant>
      <vt:variant>
        <vt:i4>1376314</vt:i4>
      </vt:variant>
      <vt:variant>
        <vt:i4>104</vt:i4>
      </vt:variant>
      <vt:variant>
        <vt:i4>0</vt:i4>
      </vt:variant>
      <vt:variant>
        <vt:i4>5</vt:i4>
      </vt:variant>
      <vt:variant>
        <vt:lpwstr/>
      </vt:variant>
      <vt:variant>
        <vt:lpwstr>_Toc156997498</vt:lpwstr>
      </vt:variant>
      <vt:variant>
        <vt:i4>1376314</vt:i4>
      </vt:variant>
      <vt:variant>
        <vt:i4>98</vt:i4>
      </vt:variant>
      <vt:variant>
        <vt:i4>0</vt:i4>
      </vt:variant>
      <vt:variant>
        <vt:i4>5</vt:i4>
      </vt:variant>
      <vt:variant>
        <vt:lpwstr/>
      </vt:variant>
      <vt:variant>
        <vt:lpwstr>_Toc156997497</vt:lpwstr>
      </vt:variant>
      <vt:variant>
        <vt:i4>1376314</vt:i4>
      </vt:variant>
      <vt:variant>
        <vt:i4>92</vt:i4>
      </vt:variant>
      <vt:variant>
        <vt:i4>0</vt:i4>
      </vt:variant>
      <vt:variant>
        <vt:i4>5</vt:i4>
      </vt:variant>
      <vt:variant>
        <vt:lpwstr/>
      </vt:variant>
      <vt:variant>
        <vt:lpwstr>_Toc156997496</vt:lpwstr>
      </vt:variant>
      <vt:variant>
        <vt:i4>1376314</vt:i4>
      </vt:variant>
      <vt:variant>
        <vt:i4>86</vt:i4>
      </vt:variant>
      <vt:variant>
        <vt:i4>0</vt:i4>
      </vt:variant>
      <vt:variant>
        <vt:i4>5</vt:i4>
      </vt:variant>
      <vt:variant>
        <vt:lpwstr/>
      </vt:variant>
      <vt:variant>
        <vt:lpwstr>_Toc156997495</vt:lpwstr>
      </vt:variant>
      <vt:variant>
        <vt:i4>1376314</vt:i4>
      </vt:variant>
      <vt:variant>
        <vt:i4>80</vt:i4>
      </vt:variant>
      <vt:variant>
        <vt:i4>0</vt:i4>
      </vt:variant>
      <vt:variant>
        <vt:i4>5</vt:i4>
      </vt:variant>
      <vt:variant>
        <vt:lpwstr/>
      </vt:variant>
      <vt:variant>
        <vt:lpwstr>_Toc156997494</vt:lpwstr>
      </vt:variant>
      <vt:variant>
        <vt:i4>1376314</vt:i4>
      </vt:variant>
      <vt:variant>
        <vt:i4>74</vt:i4>
      </vt:variant>
      <vt:variant>
        <vt:i4>0</vt:i4>
      </vt:variant>
      <vt:variant>
        <vt:i4>5</vt:i4>
      </vt:variant>
      <vt:variant>
        <vt:lpwstr/>
      </vt:variant>
      <vt:variant>
        <vt:lpwstr>_Toc156997493</vt:lpwstr>
      </vt:variant>
      <vt:variant>
        <vt:i4>1376314</vt:i4>
      </vt:variant>
      <vt:variant>
        <vt:i4>68</vt:i4>
      </vt:variant>
      <vt:variant>
        <vt:i4>0</vt:i4>
      </vt:variant>
      <vt:variant>
        <vt:i4>5</vt:i4>
      </vt:variant>
      <vt:variant>
        <vt:lpwstr/>
      </vt:variant>
      <vt:variant>
        <vt:lpwstr>_Toc156997492</vt:lpwstr>
      </vt:variant>
      <vt:variant>
        <vt:i4>1376314</vt:i4>
      </vt:variant>
      <vt:variant>
        <vt:i4>62</vt:i4>
      </vt:variant>
      <vt:variant>
        <vt:i4>0</vt:i4>
      </vt:variant>
      <vt:variant>
        <vt:i4>5</vt:i4>
      </vt:variant>
      <vt:variant>
        <vt:lpwstr/>
      </vt:variant>
      <vt:variant>
        <vt:lpwstr>_Toc156997491</vt:lpwstr>
      </vt:variant>
      <vt:variant>
        <vt:i4>1376314</vt:i4>
      </vt:variant>
      <vt:variant>
        <vt:i4>56</vt:i4>
      </vt:variant>
      <vt:variant>
        <vt:i4>0</vt:i4>
      </vt:variant>
      <vt:variant>
        <vt:i4>5</vt:i4>
      </vt:variant>
      <vt:variant>
        <vt:lpwstr/>
      </vt:variant>
      <vt:variant>
        <vt:lpwstr>_Toc156997490</vt:lpwstr>
      </vt:variant>
      <vt:variant>
        <vt:i4>1310778</vt:i4>
      </vt:variant>
      <vt:variant>
        <vt:i4>50</vt:i4>
      </vt:variant>
      <vt:variant>
        <vt:i4>0</vt:i4>
      </vt:variant>
      <vt:variant>
        <vt:i4>5</vt:i4>
      </vt:variant>
      <vt:variant>
        <vt:lpwstr/>
      </vt:variant>
      <vt:variant>
        <vt:lpwstr>_Toc156997489</vt:lpwstr>
      </vt:variant>
      <vt:variant>
        <vt:i4>1310778</vt:i4>
      </vt:variant>
      <vt:variant>
        <vt:i4>44</vt:i4>
      </vt:variant>
      <vt:variant>
        <vt:i4>0</vt:i4>
      </vt:variant>
      <vt:variant>
        <vt:i4>5</vt:i4>
      </vt:variant>
      <vt:variant>
        <vt:lpwstr/>
      </vt:variant>
      <vt:variant>
        <vt:lpwstr>_Toc156997488</vt:lpwstr>
      </vt:variant>
      <vt:variant>
        <vt:i4>1310778</vt:i4>
      </vt:variant>
      <vt:variant>
        <vt:i4>38</vt:i4>
      </vt:variant>
      <vt:variant>
        <vt:i4>0</vt:i4>
      </vt:variant>
      <vt:variant>
        <vt:i4>5</vt:i4>
      </vt:variant>
      <vt:variant>
        <vt:lpwstr/>
      </vt:variant>
      <vt:variant>
        <vt:lpwstr>_Toc156997487</vt:lpwstr>
      </vt:variant>
      <vt:variant>
        <vt:i4>1310778</vt:i4>
      </vt:variant>
      <vt:variant>
        <vt:i4>32</vt:i4>
      </vt:variant>
      <vt:variant>
        <vt:i4>0</vt:i4>
      </vt:variant>
      <vt:variant>
        <vt:i4>5</vt:i4>
      </vt:variant>
      <vt:variant>
        <vt:lpwstr/>
      </vt:variant>
      <vt:variant>
        <vt:lpwstr>_Toc156997486</vt:lpwstr>
      </vt:variant>
      <vt:variant>
        <vt:i4>1310778</vt:i4>
      </vt:variant>
      <vt:variant>
        <vt:i4>26</vt:i4>
      </vt:variant>
      <vt:variant>
        <vt:i4>0</vt:i4>
      </vt:variant>
      <vt:variant>
        <vt:i4>5</vt:i4>
      </vt:variant>
      <vt:variant>
        <vt:lpwstr/>
      </vt:variant>
      <vt:variant>
        <vt:lpwstr>_Toc156997485</vt:lpwstr>
      </vt:variant>
      <vt:variant>
        <vt:i4>1310778</vt:i4>
      </vt:variant>
      <vt:variant>
        <vt:i4>20</vt:i4>
      </vt:variant>
      <vt:variant>
        <vt:i4>0</vt:i4>
      </vt:variant>
      <vt:variant>
        <vt:i4>5</vt:i4>
      </vt:variant>
      <vt:variant>
        <vt:lpwstr/>
      </vt:variant>
      <vt:variant>
        <vt:lpwstr>_Toc156997484</vt:lpwstr>
      </vt:variant>
      <vt:variant>
        <vt:i4>1310778</vt:i4>
      </vt:variant>
      <vt:variant>
        <vt:i4>14</vt:i4>
      </vt:variant>
      <vt:variant>
        <vt:i4>0</vt:i4>
      </vt:variant>
      <vt:variant>
        <vt:i4>5</vt:i4>
      </vt:variant>
      <vt:variant>
        <vt:lpwstr/>
      </vt:variant>
      <vt:variant>
        <vt:lpwstr>_Toc156997483</vt:lpwstr>
      </vt:variant>
      <vt:variant>
        <vt:i4>1310778</vt:i4>
      </vt:variant>
      <vt:variant>
        <vt:i4>8</vt:i4>
      </vt:variant>
      <vt:variant>
        <vt:i4>0</vt:i4>
      </vt:variant>
      <vt:variant>
        <vt:i4>5</vt:i4>
      </vt:variant>
      <vt:variant>
        <vt:lpwstr/>
      </vt:variant>
      <vt:variant>
        <vt:lpwstr>_Toc156997482</vt:lpwstr>
      </vt:variant>
      <vt:variant>
        <vt:i4>1310778</vt:i4>
      </vt:variant>
      <vt:variant>
        <vt:i4>2</vt:i4>
      </vt:variant>
      <vt:variant>
        <vt:i4>0</vt:i4>
      </vt:variant>
      <vt:variant>
        <vt:i4>5</vt:i4>
      </vt:variant>
      <vt:variant>
        <vt:lpwstr/>
      </vt:variant>
      <vt:variant>
        <vt:lpwstr>_Toc156997481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-X (canewton - ALLEGIS GROUP LIMITED at Cisco)</cp:lastModifiedBy>
  <cp:revision>6</cp:revision>
  <dcterms:created xsi:type="dcterms:W3CDTF">2024-01-24T14:06:00Z</dcterms:created>
  <dcterms:modified xsi:type="dcterms:W3CDTF">2024-01-29T13:59:00Z</dcterms:modified>
</cp:coreProperties>
</file>